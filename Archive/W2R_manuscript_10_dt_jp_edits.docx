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8275A5" w14:textId="77777777" w:rsidR="0087445E" w:rsidRDefault="0087445E" w:rsidP="0087445E">
      <w:pPr>
        <w:tabs>
          <w:tab w:val="center" w:pos="4680"/>
          <w:tab w:val="right" w:pos="9360"/>
        </w:tabs>
        <w:rPr>
          <w:rFonts w:ascii="Times New Roman" w:eastAsiaTheme="majorEastAsia" w:hAnsi="Times New Roman" w:cs="Times New Roman"/>
          <w:spacing w:val="-10"/>
          <w:kern w:val="28"/>
        </w:rPr>
      </w:pPr>
    </w:p>
    <w:p w14:paraId="7CE83179" w14:textId="77777777" w:rsidR="00391841" w:rsidRPr="009B630E" w:rsidRDefault="0087445E" w:rsidP="0087445E">
      <w:pPr>
        <w:tabs>
          <w:tab w:val="center" w:pos="4680"/>
          <w:tab w:val="right" w:pos="9360"/>
        </w:tabs>
        <w:jc w:val="center"/>
        <w:rPr>
          <w:rFonts w:ascii="Times New Roman" w:hAnsi="Times New Roman" w:cs="Times New Roman"/>
          <w:b/>
          <w:bCs/>
        </w:rPr>
      </w:pPr>
      <w:r w:rsidRPr="009B630E">
        <w:rPr>
          <w:rFonts w:ascii="Times New Roman" w:hAnsi="Times New Roman" w:cs="Times New Roman"/>
          <w:b/>
          <w:bCs/>
        </w:rPr>
        <w:t>Using Cadence to Predict the Walk-to-Run Transition in Children and Adolescents: A Logistic Regression Approach</w:t>
      </w:r>
    </w:p>
    <w:p w14:paraId="72BEFCCB" w14:textId="77777777" w:rsidR="00CA1B38" w:rsidRDefault="00CA1B38" w:rsidP="00CA1B38">
      <w:pPr>
        <w:jc w:val="center"/>
        <w:rPr>
          <w:rFonts w:ascii="Times New Roman" w:hAnsi="Times New Roman" w:cs="Times New Roman"/>
        </w:rPr>
      </w:pPr>
    </w:p>
    <w:p w14:paraId="23F4F21B" w14:textId="77777777" w:rsidR="00C85FDA" w:rsidRDefault="00CA1B38" w:rsidP="006C7572">
      <w:pPr>
        <w:jc w:val="center"/>
        <w:rPr>
          <w:rFonts w:ascii="Times New Roman" w:hAnsi="Times New Roman" w:cs="Times New Roman"/>
        </w:rPr>
      </w:pPr>
      <w:r>
        <w:rPr>
          <w:rFonts w:ascii="Times New Roman" w:hAnsi="Times New Roman" w:cs="Times New Roman"/>
        </w:rPr>
        <w:t xml:space="preserve">Date of submission: </w:t>
      </w:r>
      <w:r w:rsidRPr="00F10EE7">
        <w:rPr>
          <w:rFonts w:ascii="Times New Roman" w:hAnsi="Times New Roman" w:cs="Times New Roman"/>
          <w:highlight w:val="yellow"/>
        </w:rPr>
        <w:t xml:space="preserve">XX </w:t>
      </w:r>
      <w:proofErr w:type="gramStart"/>
      <w:r w:rsidR="00034A31" w:rsidRPr="00F10EE7">
        <w:rPr>
          <w:rFonts w:ascii="Times New Roman" w:hAnsi="Times New Roman" w:cs="Times New Roman"/>
          <w:highlight w:val="yellow"/>
        </w:rPr>
        <w:t>August</w:t>
      </w:r>
      <w:r w:rsidRPr="00F10EE7">
        <w:rPr>
          <w:rFonts w:ascii="Times New Roman" w:hAnsi="Times New Roman" w:cs="Times New Roman"/>
          <w:highlight w:val="yellow"/>
        </w:rPr>
        <w:t>,</w:t>
      </w:r>
      <w:proofErr w:type="gramEnd"/>
      <w:r>
        <w:rPr>
          <w:rFonts w:ascii="Times New Roman" w:hAnsi="Times New Roman" w:cs="Times New Roman"/>
        </w:rPr>
        <w:t xml:space="preserve"> 2019</w:t>
      </w:r>
    </w:p>
    <w:p w14:paraId="06F8C11E" w14:textId="77777777" w:rsidR="005B3FE0" w:rsidRDefault="006C7572" w:rsidP="002A50F8">
      <w:pPr>
        <w:rPr>
          <w:rFonts w:ascii="Times New Roman" w:hAnsi="Times New Roman" w:cs="Times New Roman"/>
        </w:rPr>
      </w:pPr>
      <w:r>
        <w:rPr>
          <w:rFonts w:ascii="Times New Roman" w:hAnsi="Times New Roman" w:cs="Times New Roman"/>
        </w:rPr>
        <w:t>Scott W. Ducharme</w:t>
      </w:r>
      <w:r w:rsidRPr="006C7572">
        <w:rPr>
          <w:rFonts w:ascii="Times New Roman" w:hAnsi="Times New Roman" w:cs="Times New Roman"/>
          <w:vertAlign w:val="superscript"/>
        </w:rPr>
        <w:t>1</w:t>
      </w:r>
      <w:r>
        <w:rPr>
          <w:rFonts w:ascii="Times New Roman" w:hAnsi="Times New Roman" w:cs="Times New Roman"/>
        </w:rPr>
        <w:t>,</w:t>
      </w:r>
      <w:r w:rsidR="005B3FE0">
        <w:rPr>
          <w:rFonts w:ascii="Times New Roman" w:hAnsi="Times New Roman" w:cs="Times New Roman"/>
        </w:rPr>
        <w:t xml:space="preserve"> Dusty S. Turner</w:t>
      </w:r>
      <w:r w:rsidR="005B3FE0" w:rsidRPr="005B3FE0">
        <w:rPr>
          <w:rFonts w:ascii="Times New Roman" w:hAnsi="Times New Roman" w:cs="Times New Roman"/>
          <w:vertAlign w:val="superscript"/>
        </w:rPr>
        <w:t>2</w:t>
      </w:r>
      <w:r w:rsidR="00642AE1">
        <w:rPr>
          <w:rFonts w:ascii="Times New Roman" w:hAnsi="Times New Roman" w:cs="Times New Roman"/>
          <w:vertAlign w:val="superscript"/>
        </w:rPr>
        <w:t>,3</w:t>
      </w:r>
      <w:r w:rsidR="005B3FE0">
        <w:rPr>
          <w:rFonts w:ascii="Times New Roman" w:hAnsi="Times New Roman" w:cs="Times New Roman"/>
        </w:rPr>
        <w:t>, James D. Pleuss</w:t>
      </w:r>
      <w:r w:rsidR="0005768D">
        <w:rPr>
          <w:rFonts w:ascii="Times New Roman" w:hAnsi="Times New Roman" w:cs="Times New Roman"/>
          <w:vertAlign w:val="superscript"/>
        </w:rPr>
        <w:t>3</w:t>
      </w:r>
      <w:r w:rsidR="005B3FE0">
        <w:rPr>
          <w:rFonts w:ascii="Times New Roman" w:hAnsi="Times New Roman" w:cs="Times New Roman"/>
        </w:rPr>
        <w:t>, Aston K. McCullough</w:t>
      </w:r>
      <w:r w:rsidR="0005768D">
        <w:rPr>
          <w:rFonts w:ascii="Times New Roman" w:hAnsi="Times New Roman" w:cs="Times New Roman"/>
          <w:vertAlign w:val="superscript"/>
        </w:rPr>
        <w:t>4</w:t>
      </w:r>
      <w:r w:rsidR="005B3FE0">
        <w:rPr>
          <w:rFonts w:ascii="Times New Roman" w:hAnsi="Times New Roman" w:cs="Times New Roman"/>
        </w:rPr>
        <w:t>,</w:t>
      </w:r>
      <w:r w:rsidR="002A50F8">
        <w:rPr>
          <w:rFonts w:ascii="Times New Roman" w:hAnsi="Times New Roman" w:cs="Times New Roman"/>
        </w:rPr>
        <w:t xml:space="preserve"> </w:t>
      </w:r>
      <w:r w:rsidR="005B3FE0">
        <w:rPr>
          <w:rFonts w:ascii="Times New Roman" w:hAnsi="Times New Roman" w:cs="Times New Roman"/>
        </w:rPr>
        <w:t>Christopher C. Moore</w:t>
      </w:r>
      <w:r w:rsidR="0005768D">
        <w:rPr>
          <w:rFonts w:ascii="Times New Roman" w:hAnsi="Times New Roman" w:cs="Times New Roman"/>
          <w:vertAlign w:val="superscript"/>
        </w:rPr>
        <w:t>5</w:t>
      </w:r>
      <w:r w:rsidR="005B3FE0">
        <w:rPr>
          <w:rFonts w:ascii="Times New Roman" w:hAnsi="Times New Roman" w:cs="Times New Roman"/>
        </w:rPr>
        <w:t xml:space="preserve">, John M. </w:t>
      </w:r>
      <w:proofErr w:type="spellStart"/>
      <w:r w:rsidR="005B3FE0">
        <w:rPr>
          <w:rFonts w:ascii="Times New Roman" w:hAnsi="Times New Roman" w:cs="Times New Roman"/>
        </w:rPr>
        <w:t>Schuna</w:t>
      </w:r>
      <w:proofErr w:type="spellEnd"/>
      <w:r w:rsidR="005B3FE0">
        <w:rPr>
          <w:rFonts w:ascii="Times New Roman" w:hAnsi="Times New Roman" w:cs="Times New Roman"/>
        </w:rPr>
        <w:t xml:space="preserve"> Jr</w:t>
      </w:r>
      <w:r w:rsidR="0005768D">
        <w:rPr>
          <w:rFonts w:ascii="Times New Roman" w:hAnsi="Times New Roman" w:cs="Times New Roman"/>
          <w:vertAlign w:val="superscript"/>
        </w:rPr>
        <w:t>6</w:t>
      </w:r>
      <w:r w:rsidR="005B3FE0">
        <w:rPr>
          <w:rFonts w:ascii="Times New Roman" w:hAnsi="Times New Roman" w:cs="Times New Roman"/>
        </w:rPr>
        <w:t>, Catrine Tudor-Locke</w:t>
      </w:r>
      <w:r w:rsidR="0005768D">
        <w:rPr>
          <w:rFonts w:ascii="Times New Roman" w:hAnsi="Times New Roman" w:cs="Times New Roman"/>
          <w:vertAlign w:val="superscript"/>
        </w:rPr>
        <w:t>7</w:t>
      </w:r>
      <w:r w:rsidR="005B3FE0">
        <w:rPr>
          <w:rFonts w:ascii="Times New Roman" w:hAnsi="Times New Roman" w:cs="Times New Roman"/>
        </w:rPr>
        <w:t>, &amp; Elroy J. Aguiar</w:t>
      </w:r>
      <w:r w:rsidR="0005768D">
        <w:rPr>
          <w:rFonts w:ascii="Times New Roman" w:hAnsi="Times New Roman" w:cs="Times New Roman"/>
          <w:vertAlign w:val="superscript"/>
        </w:rPr>
        <w:t>8</w:t>
      </w:r>
    </w:p>
    <w:p w14:paraId="10153E12" w14:textId="77777777" w:rsidR="005B3FE0" w:rsidRDefault="005B3FE0" w:rsidP="005B3FE0">
      <w:pPr>
        <w:rPr>
          <w:rFonts w:ascii="Times New Roman" w:hAnsi="Times New Roman" w:cs="Times New Roman"/>
        </w:rPr>
      </w:pPr>
    </w:p>
    <w:p w14:paraId="19FAE56C" w14:textId="77777777" w:rsidR="00DC3763" w:rsidRPr="002A50F8" w:rsidRDefault="005B3FE0" w:rsidP="002A50F8">
      <w:pPr>
        <w:spacing w:line="240" w:lineRule="auto"/>
        <w:contextualSpacing/>
        <w:rPr>
          <w:rFonts w:ascii="Times New Roman" w:hAnsi="Times New Roman" w:cs="Times New Roman"/>
          <w:i/>
          <w:iCs/>
        </w:rPr>
      </w:pPr>
      <w:r w:rsidRPr="002A50F8">
        <w:rPr>
          <w:rFonts w:ascii="Times New Roman" w:hAnsi="Times New Roman" w:cs="Times New Roman"/>
          <w:i/>
          <w:iCs/>
          <w:vertAlign w:val="superscript"/>
        </w:rPr>
        <w:t>1</w:t>
      </w:r>
      <w:r w:rsidRPr="002A50F8">
        <w:rPr>
          <w:rFonts w:ascii="Times New Roman" w:hAnsi="Times New Roman" w:cs="Times New Roman"/>
          <w:i/>
          <w:iCs/>
        </w:rPr>
        <w:t>Department of Kinesiology, California State University</w:t>
      </w:r>
      <w:r w:rsidR="00642AE1">
        <w:rPr>
          <w:rFonts w:ascii="Times New Roman" w:hAnsi="Times New Roman" w:cs="Times New Roman"/>
          <w:i/>
          <w:iCs/>
        </w:rPr>
        <w:t xml:space="preserve">, </w:t>
      </w:r>
      <w:r w:rsidRPr="002A50F8">
        <w:rPr>
          <w:rFonts w:ascii="Times New Roman" w:hAnsi="Times New Roman" w:cs="Times New Roman"/>
          <w:i/>
          <w:iCs/>
        </w:rPr>
        <w:t xml:space="preserve">Long Beach, Long Beach, CA 90840 </w:t>
      </w:r>
    </w:p>
    <w:p w14:paraId="49403281" w14:textId="77777777" w:rsidR="004240F2" w:rsidRDefault="005B3FE0" w:rsidP="002A50F8">
      <w:pPr>
        <w:spacing w:line="240" w:lineRule="auto"/>
        <w:contextualSpacing/>
        <w:rPr>
          <w:rFonts w:ascii="Times New Roman" w:hAnsi="Times New Roman" w:cs="Times New Roman"/>
          <w:i/>
        </w:rPr>
      </w:pPr>
      <w:r w:rsidRPr="005B3FE0">
        <w:rPr>
          <w:rFonts w:ascii="Times New Roman" w:hAnsi="Times New Roman" w:cs="Times New Roman"/>
          <w:i/>
          <w:vertAlign w:val="superscript"/>
        </w:rPr>
        <w:t>2</w:t>
      </w:r>
      <w:r w:rsidR="004240F2">
        <w:rPr>
          <w:rFonts w:ascii="Times New Roman" w:hAnsi="Times New Roman" w:cs="Times New Roman"/>
          <w:i/>
        </w:rPr>
        <w:t xml:space="preserve">Center for Army Analysis, Fort Belvoir, VA, </w:t>
      </w:r>
      <w:r w:rsidR="00642AE1">
        <w:rPr>
          <w:rFonts w:ascii="Times New Roman" w:hAnsi="Times New Roman" w:cs="Times New Roman"/>
          <w:i/>
        </w:rPr>
        <w:t>22060</w:t>
      </w:r>
    </w:p>
    <w:p w14:paraId="3EDE69A3" w14:textId="77777777" w:rsidR="005B3FE0" w:rsidRPr="005B3FE0" w:rsidRDefault="0005768D" w:rsidP="005B3FE0">
      <w:pPr>
        <w:spacing w:line="240" w:lineRule="auto"/>
        <w:rPr>
          <w:rFonts w:ascii="Times New Roman" w:hAnsi="Times New Roman" w:cs="Times New Roman"/>
          <w:i/>
        </w:rPr>
      </w:pPr>
      <w:r w:rsidRPr="0005768D">
        <w:rPr>
          <w:rFonts w:ascii="Times New Roman" w:hAnsi="Times New Roman" w:cs="Times New Roman"/>
          <w:i/>
          <w:vertAlign w:val="superscript"/>
        </w:rPr>
        <w:t>3</w:t>
      </w:r>
      <w:r>
        <w:rPr>
          <w:rFonts w:ascii="Times New Roman" w:hAnsi="Times New Roman" w:cs="Times New Roman"/>
          <w:i/>
        </w:rPr>
        <w:t>D</w:t>
      </w:r>
      <w:r w:rsidR="005B3FE0" w:rsidRPr="005B3FE0">
        <w:rPr>
          <w:rFonts w:ascii="Times New Roman" w:hAnsi="Times New Roman" w:cs="Times New Roman"/>
          <w:i/>
        </w:rPr>
        <w:t>epartment of Mathematical Sciences, United States Military Academy-West Point, West Point, New York</w:t>
      </w:r>
    </w:p>
    <w:p w14:paraId="758765D5" w14:textId="77777777" w:rsidR="005B3FE0" w:rsidRDefault="0005768D" w:rsidP="005B3FE0">
      <w:pPr>
        <w:spacing w:line="240" w:lineRule="auto"/>
        <w:rPr>
          <w:rFonts w:ascii="Times New Roman" w:hAnsi="Times New Roman" w:cs="Times New Roman"/>
          <w:i/>
        </w:rPr>
      </w:pPr>
      <w:r>
        <w:rPr>
          <w:rFonts w:ascii="Times New Roman" w:hAnsi="Times New Roman" w:cs="Times New Roman"/>
          <w:i/>
          <w:vertAlign w:val="superscript"/>
        </w:rPr>
        <w:t>4</w:t>
      </w:r>
      <w:r w:rsidR="005B3FE0" w:rsidRPr="005B3FE0">
        <w:rPr>
          <w:rFonts w:ascii="Times New Roman" w:hAnsi="Times New Roman" w:cs="Times New Roman"/>
          <w:i/>
        </w:rPr>
        <w:t>Department of Kinesiology, University of Massachusetts-Amherst, Amherst, Massachusetts</w:t>
      </w:r>
      <w:r w:rsidR="002A50F8">
        <w:rPr>
          <w:rFonts w:ascii="Times New Roman" w:hAnsi="Times New Roman" w:cs="Times New Roman"/>
          <w:i/>
        </w:rPr>
        <w:t xml:space="preserve"> 01003</w:t>
      </w:r>
    </w:p>
    <w:p w14:paraId="665A917D" w14:textId="77777777" w:rsidR="0005768D" w:rsidRDefault="0005768D" w:rsidP="005B3FE0">
      <w:pPr>
        <w:spacing w:line="240" w:lineRule="auto"/>
        <w:rPr>
          <w:rFonts w:ascii="Times New Roman" w:hAnsi="Times New Roman" w:cs="Times New Roman"/>
          <w:i/>
        </w:rPr>
      </w:pPr>
      <w:r>
        <w:rPr>
          <w:rFonts w:ascii="Times New Roman" w:hAnsi="Times New Roman" w:cs="Times New Roman"/>
          <w:i/>
        </w:rPr>
        <w:t xml:space="preserve">5Department of </w:t>
      </w:r>
      <w:r w:rsidR="00642AE1">
        <w:rPr>
          <w:rFonts w:ascii="Times New Roman" w:hAnsi="Times New Roman" w:cs="Times New Roman"/>
          <w:i/>
        </w:rPr>
        <w:t>Epidemiology</w:t>
      </w:r>
      <w:r>
        <w:rPr>
          <w:rFonts w:ascii="Times New Roman" w:hAnsi="Times New Roman" w:cs="Times New Roman"/>
          <w:i/>
        </w:rPr>
        <w:t>, University of North Carolin</w:t>
      </w:r>
      <w:r w:rsidR="00642AE1">
        <w:rPr>
          <w:rFonts w:ascii="Times New Roman" w:hAnsi="Times New Roman" w:cs="Times New Roman"/>
          <w:i/>
        </w:rPr>
        <w:t>a at</w:t>
      </w:r>
      <w:r>
        <w:rPr>
          <w:rFonts w:ascii="Times New Roman" w:hAnsi="Times New Roman" w:cs="Times New Roman"/>
          <w:i/>
        </w:rPr>
        <w:t xml:space="preserve"> Chapel Hill, </w:t>
      </w:r>
      <w:r w:rsidR="00642AE1">
        <w:rPr>
          <w:rFonts w:ascii="Times New Roman" w:hAnsi="Times New Roman" w:cs="Times New Roman"/>
          <w:i/>
        </w:rPr>
        <w:t xml:space="preserve">Chapel Hill, </w:t>
      </w:r>
      <w:r>
        <w:rPr>
          <w:rFonts w:ascii="Times New Roman" w:hAnsi="Times New Roman" w:cs="Times New Roman"/>
          <w:i/>
        </w:rPr>
        <w:t xml:space="preserve">NC, </w:t>
      </w:r>
      <w:r w:rsidR="00642AE1">
        <w:rPr>
          <w:rFonts w:ascii="Times New Roman" w:hAnsi="Times New Roman" w:cs="Times New Roman"/>
          <w:i/>
        </w:rPr>
        <w:t>27599</w:t>
      </w:r>
    </w:p>
    <w:p w14:paraId="3B8C6504" w14:textId="77777777" w:rsidR="005B3FE0" w:rsidRPr="005B3FE0" w:rsidRDefault="0005768D" w:rsidP="005B3FE0">
      <w:pPr>
        <w:spacing w:line="240" w:lineRule="auto"/>
        <w:rPr>
          <w:rFonts w:ascii="Times New Roman" w:hAnsi="Times New Roman" w:cs="Times New Roman"/>
          <w:i/>
        </w:rPr>
      </w:pPr>
      <w:r>
        <w:rPr>
          <w:rFonts w:ascii="Times New Roman" w:hAnsi="Times New Roman" w:cs="Times New Roman"/>
          <w:i/>
          <w:vertAlign w:val="superscript"/>
        </w:rPr>
        <w:t>6</w:t>
      </w:r>
      <w:r w:rsidR="005B3FE0" w:rsidRPr="005B3FE0">
        <w:rPr>
          <w:rFonts w:ascii="Times New Roman" w:hAnsi="Times New Roman" w:cs="Times New Roman"/>
          <w:i/>
          <w:color w:val="000000"/>
        </w:rPr>
        <w:t xml:space="preserve">School of Biological and Population Health Sciences, Oregon State University, </w:t>
      </w:r>
    </w:p>
    <w:p w14:paraId="140C26EB" w14:textId="77777777" w:rsidR="005B3FE0" w:rsidRDefault="005B3FE0" w:rsidP="005B3F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ascii="Times New Roman" w:hAnsi="Times New Roman" w:cs="Times New Roman"/>
          <w:i/>
          <w:color w:val="000000"/>
        </w:rPr>
      </w:pPr>
      <w:r w:rsidRPr="005B3FE0">
        <w:rPr>
          <w:rFonts w:ascii="Times New Roman" w:hAnsi="Times New Roman" w:cs="Times New Roman"/>
          <w:i/>
          <w:color w:val="000000"/>
        </w:rPr>
        <w:t>Corvallis, Oregon</w:t>
      </w:r>
      <w:r w:rsidR="002A50F8">
        <w:rPr>
          <w:rFonts w:ascii="Times New Roman" w:hAnsi="Times New Roman" w:cs="Times New Roman"/>
          <w:i/>
          <w:color w:val="000000"/>
        </w:rPr>
        <w:t xml:space="preserve"> </w:t>
      </w:r>
      <w:r w:rsidR="00642AE1">
        <w:rPr>
          <w:rFonts w:ascii="Times New Roman" w:hAnsi="Times New Roman" w:cs="Times New Roman"/>
          <w:i/>
          <w:color w:val="000000"/>
        </w:rPr>
        <w:t>97331</w:t>
      </w:r>
    </w:p>
    <w:p w14:paraId="313DBE65" w14:textId="77777777" w:rsidR="005B3FE0" w:rsidRDefault="0005768D" w:rsidP="005B3F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ascii="Times New Roman" w:hAnsi="Times New Roman" w:cs="Times New Roman"/>
          <w:i/>
          <w:color w:val="000000"/>
        </w:rPr>
      </w:pPr>
      <w:r>
        <w:rPr>
          <w:rFonts w:ascii="Times New Roman" w:hAnsi="Times New Roman" w:cs="Times New Roman"/>
          <w:i/>
          <w:color w:val="000000"/>
          <w:vertAlign w:val="superscript"/>
        </w:rPr>
        <w:t>7</w:t>
      </w:r>
      <w:r w:rsidR="0014180C">
        <w:rPr>
          <w:rFonts w:ascii="Times New Roman" w:hAnsi="Times New Roman" w:cs="Times New Roman"/>
          <w:i/>
          <w:color w:val="000000"/>
        </w:rPr>
        <w:t>C</w:t>
      </w:r>
      <w:r w:rsidR="005B3FE0">
        <w:rPr>
          <w:rFonts w:ascii="Times New Roman" w:hAnsi="Times New Roman" w:cs="Times New Roman"/>
          <w:i/>
          <w:color w:val="000000"/>
        </w:rPr>
        <w:t>ollege of Health and Human</w:t>
      </w:r>
      <w:r w:rsidR="00DC3763">
        <w:rPr>
          <w:rFonts w:ascii="Times New Roman" w:hAnsi="Times New Roman" w:cs="Times New Roman"/>
          <w:i/>
          <w:color w:val="000000"/>
        </w:rPr>
        <w:t xml:space="preserve"> Services, University of North Carolina, Charlotte, Charlotte, NC </w:t>
      </w:r>
      <w:r w:rsidR="0014180C">
        <w:rPr>
          <w:rFonts w:ascii="Times New Roman" w:hAnsi="Times New Roman" w:cs="Times New Roman"/>
          <w:i/>
          <w:color w:val="000000"/>
        </w:rPr>
        <w:t>28223</w:t>
      </w:r>
    </w:p>
    <w:p w14:paraId="28BDE4EF" w14:textId="77777777" w:rsidR="00DC3763" w:rsidRPr="005B3FE0" w:rsidRDefault="0005768D" w:rsidP="005B3F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ascii="Times New Roman" w:hAnsi="Times New Roman" w:cs="Times New Roman"/>
          <w:i/>
          <w:color w:val="000000"/>
        </w:rPr>
      </w:pPr>
      <w:r>
        <w:rPr>
          <w:rFonts w:ascii="Times New Roman" w:hAnsi="Times New Roman" w:cs="Times New Roman"/>
          <w:i/>
          <w:color w:val="000000"/>
          <w:vertAlign w:val="superscript"/>
        </w:rPr>
        <w:t>8</w:t>
      </w:r>
      <w:r w:rsidR="00DC3763">
        <w:rPr>
          <w:rFonts w:ascii="Times New Roman" w:hAnsi="Times New Roman" w:cs="Times New Roman"/>
          <w:i/>
          <w:color w:val="000000"/>
        </w:rPr>
        <w:t>Department of Kinesiology, University</w:t>
      </w:r>
      <w:r w:rsidR="002A50F8">
        <w:rPr>
          <w:rFonts w:ascii="Times New Roman" w:hAnsi="Times New Roman" w:cs="Times New Roman"/>
          <w:i/>
          <w:color w:val="000000"/>
        </w:rPr>
        <w:t xml:space="preserve"> of Alabama</w:t>
      </w:r>
      <w:r w:rsidR="00DC3763">
        <w:rPr>
          <w:rFonts w:ascii="Times New Roman" w:hAnsi="Times New Roman" w:cs="Times New Roman"/>
          <w:i/>
          <w:color w:val="000000"/>
        </w:rPr>
        <w:t>, Tus</w:t>
      </w:r>
      <w:r w:rsidR="0019719B">
        <w:rPr>
          <w:rFonts w:ascii="Times New Roman" w:hAnsi="Times New Roman" w:cs="Times New Roman"/>
          <w:i/>
          <w:color w:val="000000"/>
        </w:rPr>
        <w:t>c</w:t>
      </w:r>
      <w:r w:rsidR="00DC3763">
        <w:rPr>
          <w:rFonts w:ascii="Times New Roman" w:hAnsi="Times New Roman" w:cs="Times New Roman"/>
          <w:i/>
          <w:color w:val="000000"/>
        </w:rPr>
        <w:t xml:space="preserve">aloosa, AL </w:t>
      </w:r>
      <w:r w:rsidR="00BE08F3">
        <w:rPr>
          <w:rFonts w:ascii="Times New Roman" w:hAnsi="Times New Roman" w:cs="Times New Roman"/>
          <w:i/>
          <w:color w:val="000000"/>
        </w:rPr>
        <w:t>35487</w:t>
      </w:r>
    </w:p>
    <w:p w14:paraId="1804802A" w14:textId="77777777" w:rsidR="005B3FE0" w:rsidRDefault="005B3FE0" w:rsidP="006C7572">
      <w:pPr>
        <w:rPr>
          <w:rFonts w:ascii="Times New Roman" w:hAnsi="Times New Roman" w:cs="Times New Roman"/>
        </w:rPr>
      </w:pPr>
    </w:p>
    <w:p w14:paraId="7FB58ED7" w14:textId="77777777" w:rsidR="006C7572" w:rsidRDefault="006C7572" w:rsidP="006C7572">
      <w:pPr>
        <w:rPr>
          <w:rFonts w:ascii="Times New Roman" w:hAnsi="Times New Roman" w:cs="Times New Roman"/>
        </w:rPr>
      </w:pPr>
    </w:p>
    <w:p w14:paraId="7335C829" w14:textId="77777777" w:rsidR="006C7572" w:rsidRPr="006C7572" w:rsidRDefault="001563FA" w:rsidP="001563FA">
      <w:pPr>
        <w:spacing w:line="240" w:lineRule="auto"/>
        <w:rPr>
          <w:rFonts w:ascii="Times New Roman" w:hAnsi="Times New Roman" w:cs="Times New Roman"/>
        </w:rPr>
      </w:pPr>
      <w:r>
        <w:rPr>
          <w:rFonts w:ascii="Times New Roman" w:hAnsi="Times New Roman" w:cs="Times New Roman"/>
        </w:rPr>
        <w:br w:type="page"/>
      </w:r>
    </w:p>
    <w:p w14:paraId="714CC90C" w14:textId="77777777" w:rsidR="00524635" w:rsidRPr="007722B1" w:rsidRDefault="00524635" w:rsidP="00524635">
      <w:pPr>
        <w:jc w:val="center"/>
        <w:rPr>
          <w:rFonts w:ascii="Times New Roman" w:hAnsi="Times New Roman" w:cs="Times New Roman"/>
          <w:bCs/>
        </w:rPr>
      </w:pPr>
      <w:r w:rsidRPr="007722B1">
        <w:rPr>
          <w:rFonts w:ascii="Times New Roman" w:hAnsi="Times New Roman" w:cs="Times New Roman"/>
          <w:bCs/>
        </w:rPr>
        <w:lastRenderedPageBreak/>
        <w:t>Abstract</w:t>
      </w:r>
    </w:p>
    <w:p w14:paraId="29C9D0D0" w14:textId="77777777" w:rsidR="00080FCA" w:rsidRPr="00B059C7" w:rsidRDefault="00536DFB" w:rsidP="00796EA6">
      <w:pPr>
        <w:rPr>
          <w:rFonts w:ascii="Times New Roman" w:hAnsi="Times New Roman" w:cs="Times New Roman"/>
        </w:rPr>
      </w:pPr>
      <w:r w:rsidRPr="00B059C7">
        <w:rPr>
          <w:rFonts w:ascii="Times New Roman" w:hAnsi="Times New Roman" w:cs="Times New Roman"/>
          <w:b/>
        </w:rPr>
        <w:t>Background:</w:t>
      </w:r>
      <w:r w:rsidR="00693A38" w:rsidRPr="00B059C7">
        <w:rPr>
          <w:rFonts w:ascii="Times New Roman" w:hAnsi="Times New Roman" w:cs="Times New Roman"/>
        </w:rPr>
        <w:t xml:space="preserve"> </w:t>
      </w:r>
      <w:r w:rsidR="00FC4281" w:rsidRPr="00B059C7">
        <w:rPr>
          <w:rFonts w:ascii="Times New Roman" w:hAnsi="Times New Roman" w:cs="Times New Roman"/>
        </w:rPr>
        <w:t xml:space="preserve">Preliminary evidence suggests that the </w:t>
      </w:r>
      <w:r w:rsidR="00693A38" w:rsidRPr="00B059C7">
        <w:rPr>
          <w:rFonts w:ascii="Times New Roman" w:hAnsi="Times New Roman" w:cs="Times New Roman"/>
        </w:rPr>
        <w:t>transition from walking to running</w:t>
      </w:r>
      <w:r w:rsidR="000718C0" w:rsidRPr="00B059C7">
        <w:rPr>
          <w:rFonts w:ascii="Times New Roman" w:hAnsi="Times New Roman" w:cs="Times New Roman"/>
        </w:rPr>
        <w:t>, i.e., preferred transition cadence,</w:t>
      </w:r>
      <w:r w:rsidR="00693A38" w:rsidRPr="00B059C7">
        <w:rPr>
          <w:rFonts w:ascii="Times New Roman" w:hAnsi="Times New Roman" w:cs="Times New Roman"/>
        </w:rPr>
        <w:t xml:space="preserve"> </w:t>
      </w:r>
      <w:r w:rsidR="00DF1F4F" w:rsidRPr="00B059C7">
        <w:rPr>
          <w:rFonts w:ascii="Times New Roman" w:hAnsi="Times New Roman" w:cs="Times New Roman"/>
        </w:rPr>
        <w:t>occurs</w:t>
      </w:r>
      <w:r w:rsidR="00693A38" w:rsidRPr="00B059C7">
        <w:rPr>
          <w:rFonts w:ascii="Times New Roman" w:hAnsi="Times New Roman" w:cs="Times New Roman"/>
        </w:rPr>
        <w:t xml:space="preserve"> in adults at </w:t>
      </w:r>
      <w:r w:rsidR="00FC4281" w:rsidRPr="00B059C7">
        <w:rPr>
          <w:rFonts w:ascii="Times New Roman" w:hAnsi="Times New Roman" w:cs="Times New Roman"/>
        </w:rPr>
        <w:sym w:font="Symbol" w:char="F040"/>
      </w:r>
      <w:r w:rsidR="00693A38" w:rsidRPr="00B059C7">
        <w:rPr>
          <w:rFonts w:ascii="Times New Roman" w:hAnsi="Times New Roman" w:cs="Times New Roman"/>
        </w:rPr>
        <w:t xml:space="preserve">140 steps/min. It is unknown when this transition occurs in children and adolescents, </w:t>
      </w:r>
      <w:r w:rsidR="009515D4" w:rsidRPr="00B059C7">
        <w:rPr>
          <w:rFonts w:ascii="Times New Roman" w:hAnsi="Times New Roman" w:cs="Times New Roman"/>
        </w:rPr>
        <w:t>and</w:t>
      </w:r>
      <w:r w:rsidR="00693A38" w:rsidRPr="00B059C7">
        <w:rPr>
          <w:rFonts w:ascii="Times New Roman" w:hAnsi="Times New Roman" w:cs="Times New Roman"/>
        </w:rPr>
        <w:t xml:space="preserve"> to what extent individual characteristics, such as age </w:t>
      </w:r>
      <w:r w:rsidR="00445EFB" w:rsidRPr="00B059C7">
        <w:rPr>
          <w:rFonts w:ascii="Times New Roman" w:hAnsi="Times New Roman" w:cs="Times New Roman"/>
        </w:rPr>
        <w:t>or</w:t>
      </w:r>
      <w:r w:rsidR="00693A38" w:rsidRPr="00B059C7">
        <w:rPr>
          <w:rFonts w:ascii="Times New Roman" w:hAnsi="Times New Roman" w:cs="Times New Roman"/>
        </w:rPr>
        <w:t xml:space="preserve"> </w:t>
      </w:r>
      <w:r w:rsidR="004118EE" w:rsidRPr="00B059C7">
        <w:rPr>
          <w:rFonts w:ascii="Times New Roman" w:hAnsi="Times New Roman" w:cs="Times New Roman"/>
        </w:rPr>
        <w:t>height</w:t>
      </w:r>
      <w:r w:rsidR="00445EFB" w:rsidRPr="00B059C7">
        <w:rPr>
          <w:rFonts w:ascii="Times New Roman" w:hAnsi="Times New Roman" w:cs="Times New Roman"/>
        </w:rPr>
        <w:t>, impact this threshold</w:t>
      </w:r>
      <w:r w:rsidR="00693A38" w:rsidRPr="00B059C7">
        <w:rPr>
          <w:rFonts w:ascii="Times New Roman" w:hAnsi="Times New Roman" w:cs="Times New Roman"/>
        </w:rPr>
        <w:t xml:space="preserve">. </w:t>
      </w:r>
      <w:r w:rsidR="00ED204C" w:rsidRPr="00B059C7">
        <w:rPr>
          <w:rFonts w:ascii="Times New Roman" w:hAnsi="Times New Roman" w:cs="Times New Roman"/>
        </w:rPr>
        <w:t>Understanding which cadences correspond to walking versus running</w:t>
      </w:r>
      <w:r w:rsidR="000718C0" w:rsidRPr="00B059C7">
        <w:rPr>
          <w:rFonts w:ascii="Times New Roman" w:hAnsi="Times New Roman" w:cs="Times New Roman"/>
        </w:rPr>
        <w:t xml:space="preserve"> </w:t>
      </w:r>
      <w:r w:rsidR="00FC4281" w:rsidRPr="00B059C7">
        <w:rPr>
          <w:rFonts w:ascii="Times New Roman" w:hAnsi="Times New Roman" w:cs="Times New Roman"/>
        </w:rPr>
        <w:t>can inform</w:t>
      </w:r>
      <w:r w:rsidR="00ED204C" w:rsidRPr="00B059C7">
        <w:rPr>
          <w:rFonts w:ascii="Times New Roman" w:hAnsi="Times New Roman" w:cs="Times New Roman"/>
        </w:rPr>
        <w:t xml:space="preserve"> physical activity research using wearable sensors.</w:t>
      </w:r>
      <w:r w:rsidR="001F15AC" w:rsidRPr="00B059C7">
        <w:rPr>
          <w:rFonts w:ascii="Times New Roman" w:hAnsi="Times New Roman" w:cs="Times New Roman"/>
        </w:rPr>
        <w:t xml:space="preserve"> </w:t>
      </w:r>
      <w:r w:rsidRPr="00B059C7">
        <w:rPr>
          <w:rFonts w:ascii="Times New Roman" w:hAnsi="Times New Roman" w:cs="Times New Roman"/>
          <w:b/>
        </w:rPr>
        <w:t>Purpose:</w:t>
      </w:r>
      <w:r w:rsidR="00693A38" w:rsidRPr="00B059C7">
        <w:rPr>
          <w:rFonts w:ascii="Times New Roman" w:hAnsi="Times New Roman" w:cs="Times New Roman"/>
          <w:b/>
        </w:rPr>
        <w:t xml:space="preserve"> </w:t>
      </w:r>
      <w:r w:rsidR="00693A38" w:rsidRPr="00B059C7">
        <w:rPr>
          <w:rFonts w:ascii="Times New Roman" w:hAnsi="Times New Roman" w:cs="Times New Roman"/>
        </w:rPr>
        <w:t xml:space="preserve">To </w:t>
      </w:r>
      <w:r w:rsidR="009515D4" w:rsidRPr="00B059C7">
        <w:rPr>
          <w:rFonts w:ascii="Times New Roman" w:hAnsi="Times New Roman" w:cs="Times New Roman"/>
        </w:rPr>
        <w:t>develop a model to predict age- and anthropometry-specific preferred transition cadences in individuals 6-20 years old (i.e., across the developmental lifespan)</w:t>
      </w:r>
      <w:r w:rsidR="00693A38" w:rsidRPr="00B059C7">
        <w:rPr>
          <w:rFonts w:ascii="Times New Roman" w:hAnsi="Times New Roman" w:cs="Times New Roman"/>
        </w:rPr>
        <w:t>.</w:t>
      </w:r>
      <w:r w:rsidR="001F15AC" w:rsidRPr="00B059C7">
        <w:rPr>
          <w:rFonts w:ascii="Times New Roman" w:hAnsi="Times New Roman" w:cs="Times New Roman"/>
        </w:rPr>
        <w:t xml:space="preserve"> </w:t>
      </w:r>
      <w:r w:rsidRPr="00B059C7">
        <w:rPr>
          <w:rFonts w:ascii="Times New Roman" w:hAnsi="Times New Roman" w:cs="Times New Roman"/>
          <w:b/>
        </w:rPr>
        <w:t>Methods:</w:t>
      </w:r>
      <w:r w:rsidR="00E02F9B" w:rsidRPr="00B059C7">
        <w:rPr>
          <w:rFonts w:ascii="Times New Roman" w:hAnsi="Times New Roman" w:cs="Times New Roman"/>
          <w:b/>
        </w:rPr>
        <w:t xml:space="preserve"> </w:t>
      </w:r>
      <w:r w:rsidR="00354F2C" w:rsidRPr="00B059C7">
        <w:rPr>
          <w:rFonts w:ascii="Times New Roman" w:hAnsi="Times New Roman" w:cs="Times New Roman"/>
        </w:rPr>
        <w:t>Sixty-nine</w:t>
      </w:r>
      <w:r w:rsidR="00E02F9B" w:rsidRPr="00B059C7">
        <w:rPr>
          <w:rFonts w:ascii="Times New Roman" w:hAnsi="Times New Roman" w:cs="Times New Roman"/>
        </w:rPr>
        <w:t xml:space="preserve"> children and adolescents 6 to 20 years</w:t>
      </w:r>
      <w:r w:rsidR="00C1163E" w:rsidRPr="00B059C7">
        <w:rPr>
          <w:rFonts w:ascii="Times New Roman" w:hAnsi="Times New Roman" w:cs="Times New Roman"/>
        </w:rPr>
        <w:t xml:space="preserve"> of age</w:t>
      </w:r>
      <w:r w:rsidR="00E02F9B" w:rsidRPr="00B059C7">
        <w:rPr>
          <w:rFonts w:ascii="Times New Roman" w:hAnsi="Times New Roman" w:cs="Times New Roman"/>
        </w:rPr>
        <w:t xml:space="preserve"> performed sequentially faster </w:t>
      </w:r>
      <w:r w:rsidR="00C85EEE" w:rsidRPr="00B059C7">
        <w:rPr>
          <w:rFonts w:ascii="Times New Roman" w:hAnsi="Times New Roman" w:cs="Times New Roman"/>
        </w:rPr>
        <w:t xml:space="preserve">5-min </w:t>
      </w:r>
      <w:r w:rsidR="00E02F9B" w:rsidRPr="00B059C7">
        <w:rPr>
          <w:rFonts w:ascii="Times New Roman" w:hAnsi="Times New Roman" w:cs="Times New Roman"/>
        </w:rPr>
        <w:t xml:space="preserve">treadmill walking trials, starting at </w:t>
      </w:r>
      <w:r w:rsidR="003812F2" w:rsidRPr="00B059C7">
        <w:rPr>
          <w:rFonts w:ascii="Times New Roman" w:hAnsi="Times New Roman" w:cs="Times New Roman"/>
        </w:rPr>
        <w:t>0</w:t>
      </w:r>
      <w:r w:rsidR="00E02F9B" w:rsidRPr="00B059C7">
        <w:rPr>
          <w:rFonts w:ascii="Times New Roman" w:hAnsi="Times New Roman" w:cs="Times New Roman"/>
        </w:rPr>
        <w:t>.</w:t>
      </w:r>
      <w:r w:rsidR="003812F2" w:rsidRPr="00B059C7">
        <w:rPr>
          <w:rFonts w:ascii="Times New Roman" w:hAnsi="Times New Roman" w:cs="Times New Roman"/>
        </w:rPr>
        <w:t>22</w:t>
      </w:r>
      <w:r w:rsidR="00E02F9B" w:rsidRPr="00B059C7">
        <w:rPr>
          <w:rFonts w:ascii="Times New Roman" w:hAnsi="Times New Roman" w:cs="Times New Roman"/>
        </w:rPr>
        <w:t xml:space="preserve"> m/</w:t>
      </w:r>
      <w:r w:rsidR="003812F2" w:rsidRPr="00B059C7">
        <w:rPr>
          <w:rFonts w:ascii="Times New Roman" w:hAnsi="Times New Roman" w:cs="Times New Roman"/>
        </w:rPr>
        <w:t>s</w:t>
      </w:r>
      <w:r w:rsidR="00E02F9B" w:rsidRPr="00B059C7">
        <w:rPr>
          <w:rFonts w:ascii="Times New Roman" w:hAnsi="Times New Roman" w:cs="Times New Roman"/>
        </w:rPr>
        <w:t xml:space="preserve"> (i.e., 0.5 mph) and increasing </w:t>
      </w:r>
      <w:r w:rsidR="00C85EEE" w:rsidRPr="00B059C7">
        <w:rPr>
          <w:rFonts w:ascii="Times New Roman" w:hAnsi="Times New Roman" w:cs="Times New Roman"/>
        </w:rPr>
        <w:t>by</w:t>
      </w:r>
      <w:r w:rsidR="00E02F9B" w:rsidRPr="00B059C7">
        <w:rPr>
          <w:rFonts w:ascii="Times New Roman" w:hAnsi="Times New Roman" w:cs="Times New Roman"/>
        </w:rPr>
        <w:t xml:space="preserve"> </w:t>
      </w:r>
      <w:r w:rsidR="003812F2" w:rsidRPr="00B059C7">
        <w:rPr>
          <w:rFonts w:ascii="Times New Roman" w:hAnsi="Times New Roman" w:cs="Times New Roman"/>
        </w:rPr>
        <w:t>0.22</w:t>
      </w:r>
      <w:r w:rsidR="00E02F9B" w:rsidRPr="00B059C7">
        <w:rPr>
          <w:rFonts w:ascii="Times New Roman" w:hAnsi="Times New Roman" w:cs="Times New Roman"/>
        </w:rPr>
        <w:t xml:space="preserve"> m/</w:t>
      </w:r>
      <w:r w:rsidR="003812F2" w:rsidRPr="00B059C7">
        <w:rPr>
          <w:rFonts w:ascii="Times New Roman" w:hAnsi="Times New Roman" w:cs="Times New Roman"/>
        </w:rPr>
        <w:t>s</w:t>
      </w:r>
      <w:r w:rsidR="00E02F9B" w:rsidRPr="00B059C7">
        <w:rPr>
          <w:rFonts w:ascii="Times New Roman" w:hAnsi="Times New Roman" w:cs="Times New Roman"/>
        </w:rPr>
        <w:t xml:space="preserve"> unti</w:t>
      </w:r>
      <w:r w:rsidR="000B3DCE" w:rsidRPr="00B059C7">
        <w:rPr>
          <w:rFonts w:ascii="Times New Roman" w:hAnsi="Times New Roman" w:cs="Times New Roman"/>
        </w:rPr>
        <w:t>l</w:t>
      </w:r>
      <w:r w:rsidR="00E02F9B" w:rsidRPr="00B059C7">
        <w:rPr>
          <w:rFonts w:ascii="Times New Roman" w:hAnsi="Times New Roman" w:cs="Times New Roman"/>
        </w:rPr>
        <w:t xml:space="preserve"> completion of the trial</w:t>
      </w:r>
      <w:r w:rsidR="00C85EEE" w:rsidRPr="00B059C7">
        <w:rPr>
          <w:rFonts w:ascii="Times New Roman" w:hAnsi="Times New Roman" w:cs="Times New Roman"/>
        </w:rPr>
        <w:t xml:space="preserve"> </w:t>
      </w:r>
      <w:r w:rsidR="00E02F9B" w:rsidRPr="00B059C7">
        <w:rPr>
          <w:rFonts w:ascii="Times New Roman" w:hAnsi="Times New Roman" w:cs="Times New Roman"/>
        </w:rPr>
        <w:t>during which</w:t>
      </w:r>
      <w:r w:rsidR="00FC4281" w:rsidRPr="00B059C7">
        <w:rPr>
          <w:rFonts w:ascii="Times New Roman" w:hAnsi="Times New Roman" w:cs="Times New Roman"/>
        </w:rPr>
        <w:t xml:space="preserve"> they</w:t>
      </w:r>
      <w:r w:rsidR="00E02F9B" w:rsidRPr="00B059C7">
        <w:rPr>
          <w:rFonts w:ascii="Times New Roman" w:hAnsi="Times New Roman" w:cs="Times New Roman"/>
        </w:rPr>
        <w:t xml:space="preserve"> freely chose to run</w:t>
      </w:r>
      <w:r w:rsidR="000B3DCE" w:rsidRPr="00B059C7">
        <w:rPr>
          <w:rFonts w:ascii="Times New Roman" w:hAnsi="Times New Roman" w:cs="Times New Roman"/>
        </w:rPr>
        <w:t>.</w:t>
      </w:r>
      <w:r w:rsidR="005A3C8F" w:rsidRPr="00B059C7">
        <w:rPr>
          <w:rFonts w:ascii="Times New Roman" w:hAnsi="Times New Roman" w:cs="Times New Roman"/>
        </w:rPr>
        <w:t xml:space="preserve"> </w:t>
      </w:r>
      <w:r w:rsidR="00894329" w:rsidRPr="00B059C7">
        <w:rPr>
          <w:rFonts w:ascii="Times New Roman" w:hAnsi="Times New Roman" w:cs="Times New Roman"/>
        </w:rPr>
        <w:t xml:space="preserve">Steps taken during each trial were </w:t>
      </w:r>
      <w:r w:rsidR="00C9231F" w:rsidRPr="00B059C7">
        <w:rPr>
          <w:rFonts w:ascii="Times New Roman" w:hAnsi="Times New Roman" w:cs="Times New Roman"/>
        </w:rPr>
        <w:t>directly observed</w:t>
      </w:r>
      <w:r w:rsidR="00894329" w:rsidRPr="00B059C7">
        <w:rPr>
          <w:rFonts w:ascii="Times New Roman" w:hAnsi="Times New Roman" w:cs="Times New Roman"/>
        </w:rPr>
        <w:t xml:space="preserve"> (hand tally) and converted to cadence (steps/min). </w:t>
      </w:r>
      <w:r w:rsidR="008D5952" w:rsidRPr="00B059C7">
        <w:rPr>
          <w:rFonts w:ascii="Times New Roman" w:hAnsi="Times New Roman" w:cs="Times New Roman"/>
        </w:rPr>
        <w:t xml:space="preserve">After identifying the best subset of </w:t>
      </w:r>
      <w:r w:rsidR="005A3C8F" w:rsidRPr="00B059C7">
        <w:rPr>
          <w:rFonts w:ascii="Times New Roman" w:hAnsi="Times New Roman" w:cs="Times New Roman"/>
        </w:rPr>
        <w:t xml:space="preserve">parameters, a </w:t>
      </w:r>
      <w:r w:rsidR="00B3531D" w:rsidRPr="00B059C7">
        <w:rPr>
          <w:rFonts w:ascii="Times New Roman" w:hAnsi="Times New Roman" w:cs="Times New Roman"/>
        </w:rPr>
        <w:t xml:space="preserve">logistic </w:t>
      </w:r>
      <w:r w:rsidR="005A3C8F" w:rsidRPr="00B059C7">
        <w:rPr>
          <w:rFonts w:ascii="Times New Roman" w:hAnsi="Times New Roman" w:cs="Times New Roman"/>
        </w:rPr>
        <w:t xml:space="preserve">regression model was </w:t>
      </w:r>
      <w:r w:rsidR="008D5952" w:rsidRPr="00B059C7">
        <w:rPr>
          <w:rFonts w:ascii="Times New Roman" w:hAnsi="Times New Roman" w:cs="Times New Roman"/>
        </w:rPr>
        <w:t>developed.</w:t>
      </w:r>
      <w:r w:rsidR="001F15AC" w:rsidRPr="00B059C7">
        <w:rPr>
          <w:rFonts w:ascii="Times New Roman" w:hAnsi="Times New Roman" w:cs="Times New Roman"/>
        </w:rPr>
        <w:t xml:space="preserve"> </w:t>
      </w:r>
      <w:r w:rsidRPr="00B059C7">
        <w:rPr>
          <w:rFonts w:ascii="Times New Roman" w:hAnsi="Times New Roman" w:cs="Times New Roman"/>
          <w:b/>
        </w:rPr>
        <w:t>Results:</w:t>
      </w:r>
      <w:r w:rsidR="00AC58A7" w:rsidRPr="00B059C7">
        <w:rPr>
          <w:rFonts w:ascii="Times New Roman" w:hAnsi="Times New Roman" w:cs="Times New Roman"/>
        </w:rPr>
        <w:t xml:space="preserve"> </w:t>
      </w:r>
      <w:r w:rsidR="00D321BE" w:rsidRPr="00B059C7">
        <w:rPr>
          <w:rFonts w:ascii="Times New Roman" w:hAnsi="Times New Roman" w:cs="Times New Roman"/>
        </w:rPr>
        <w:t xml:space="preserve">The </w:t>
      </w:r>
      <w:r w:rsidR="00B3531D" w:rsidRPr="00B059C7">
        <w:rPr>
          <w:rFonts w:ascii="Times New Roman" w:hAnsi="Times New Roman" w:cs="Times New Roman"/>
        </w:rPr>
        <w:t xml:space="preserve">logistic </w:t>
      </w:r>
      <w:r w:rsidR="00D321BE" w:rsidRPr="00B059C7">
        <w:rPr>
          <w:rFonts w:ascii="Times New Roman" w:hAnsi="Times New Roman" w:cs="Times New Roman"/>
        </w:rPr>
        <w:t xml:space="preserve">regression analysis </w:t>
      </w:r>
      <w:r w:rsidR="00B3531D" w:rsidRPr="00B059C7">
        <w:rPr>
          <w:rFonts w:ascii="Times New Roman" w:hAnsi="Times New Roman" w:cs="Times New Roman"/>
        </w:rPr>
        <w:t xml:space="preserve">produced </w:t>
      </w:r>
      <w:r w:rsidR="00D321BE" w:rsidRPr="00B059C7">
        <w:rPr>
          <w:rFonts w:ascii="Times New Roman" w:hAnsi="Times New Roman" w:cs="Times New Roman"/>
        </w:rPr>
        <w:t xml:space="preserve">a simple mathematical equation </w:t>
      </w:r>
      <w:r w:rsidR="00217A1F" w:rsidRPr="00B059C7">
        <w:rPr>
          <w:rFonts w:ascii="Times New Roman" w:hAnsi="Times New Roman" w:cs="Times New Roman"/>
        </w:rPr>
        <w:t xml:space="preserve">that </w:t>
      </w:r>
      <w:r w:rsidR="00D321BE" w:rsidRPr="00B059C7">
        <w:rPr>
          <w:rFonts w:ascii="Times New Roman" w:hAnsi="Times New Roman" w:cs="Times New Roman"/>
        </w:rPr>
        <w:t>can be used to estimate the</w:t>
      </w:r>
      <w:r w:rsidR="008D5952" w:rsidRPr="00B059C7">
        <w:rPr>
          <w:rFonts w:ascii="Times New Roman" w:hAnsi="Times New Roman" w:cs="Times New Roman"/>
        </w:rPr>
        <w:t xml:space="preserve"> preferred transition cadence using</w:t>
      </w:r>
      <w:r w:rsidR="00D321BE" w:rsidRPr="00B059C7">
        <w:rPr>
          <w:rFonts w:ascii="Times New Roman" w:hAnsi="Times New Roman" w:cs="Times New Roman"/>
        </w:rPr>
        <w:t xml:space="preserve"> age, </w:t>
      </w:r>
      <w:r w:rsidR="00627DB9" w:rsidRPr="00B059C7">
        <w:rPr>
          <w:rFonts w:ascii="Times New Roman" w:hAnsi="Times New Roman" w:cs="Times New Roman"/>
        </w:rPr>
        <w:t xml:space="preserve">sex, </w:t>
      </w:r>
      <w:r w:rsidR="00D321BE" w:rsidRPr="00B059C7">
        <w:rPr>
          <w:rFonts w:ascii="Times New Roman" w:hAnsi="Times New Roman" w:cs="Times New Roman"/>
        </w:rPr>
        <w:t>height</w:t>
      </w:r>
      <w:r w:rsidR="004B2C5D" w:rsidRPr="00B059C7">
        <w:rPr>
          <w:rFonts w:ascii="Times New Roman" w:hAnsi="Times New Roman" w:cs="Times New Roman"/>
        </w:rPr>
        <w:t>, and BMI</w:t>
      </w:r>
      <w:r w:rsidR="00BE31E4" w:rsidRPr="00B059C7">
        <w:rPr>
          <w:rFonts w:ascii="Times New Roman" w:hAnsi="Times New Roman" w:cs="Times New Roman"/>
        </w:rPr>
        <w:t xml:space="preserve"> </w:t>
      </w:r>
      <w:r w:rsidR="004B2C5D" w:rsidRPr="00B059C7">
        <w:rPr>
          <w:rFonts w:ascii="Times New Roman" w:hAnsi="Times New Roman" w:cs="Times New Roman"/>
        </w:rPr>
        <w:t>z-score</w:t>
      </w:r>
      <w:r w:rsidR="007613F0" w:rsidRPr="00B059C7">
        <w:rPr>
          <w:rFonts w:ascii="Times New Roman" w:hAnsi="Times New Roman" w:cs="Times New Roman"/>
        </w:rPr>
        <w:t>. This transition cadence</w:t>
      </w:r>
      <w:r w:rsidR="000B7A1C" w:rsidRPr="00B059C7">
        <w:rPr>
          <w:rFonts w:ascii="Times New Roman" w:hAnsi="Times New Roman" w:cs="Times New Roman"/>
        </w:rPr>
        <w:t xml:space="preserve"> ranged from </w:t>
      </w:r>
      <w:r w:rsidR="00276238" w:rsidRPr="00B059C7">
        <w:rPr>
          <w:rFonts w:ascii="Times New Roman" w:hAnsi="Times New Roman" w:cs="Times New Roman"/>
        </w:rPr>
        <w:t>136</w:t>
      </w:r>
      <w:r w:rsidR="007613F0" w:rsidRPr="00B059C7">
        <w:rPr>
          <w:rFonts w:ascii="Times New Roman" w:hAnsi="Times New Roman" w:cs="Times New Roman"/>
        </w:rPr>
        <w:t xml:space="preserve"> to</w:t>
      </w:r>
      <w:r w:rsidR="00276238" w:rsidRPr="00B059C7">
        <w:rPr>
          <w:rFonts w:ascii="Times New Roman" w:hAnsi="Times New Roman" w:cs="Times New Roman"/>
        </w:rPr>
        <w:t xml:space="preserve"> 161</w:t>
      </w:r>
      <w:r w:rsidR="000B7A1C" w:rsidRPr="00B059C7">
        <w:rPr>
          <w:rFonts w:ascii="Times New Roman" w:hAnsi="Times New Roman" w:cs="Times New Roman"/>
        </w:rPr>
        <w:t xml:space="preserve"> steps/min</w:t>
      </w:r>
      <w:r w:rsidR="00FA080E" w:rsidRPr="00B059C7">
        <w:rPr>
          <w:rFonts w:ascii="Times New Roman" w:hAnsi="Times New Roman" w:cs="Times New Roman"/>
        </w:rPr>
        <w:t xml:space="preserve"> </w:t>
      </w:r>
      <w:r w:rsidR="001B2188" w:rsidRPr="00B059C7">
        <w:rPr>
          <w:rFonts w:ascii="Times New Roman" w:hAnsi="Times New Roman" w:cs="Times New Roman"/>
        </w:rPr>
        <w:t xml:space="preserve">across </w:t>
      </w:r>
      <w:r w:rsidR="00FC4281" w:rsidRPr="00B059C7">
        <w:rPr>
          <w:rFonts w:ascii="Times New Roman" w:hAnsi="Times New Roman" w:cs="Times New Roman"/>
        </w:rPr>
        <w:t>the developmental age range studied</w:t>
      </w:r>
      <w:r w:rsidR="007613F0" w:rsidRPr="00B059C7">
        <w:rPr>
          <w:rFonts w:ascii="Times New Roman" w:hAnsi="Times New Roman" w:cs="Times New Roman"/>
        </w:rPr>
        <w:t>.</w:t>
      </w:r>
      <w:r w:rsidR="001F15AC" w:rsidRPr="00B059C7">
        <w:rPr>
          <w:rFonts w:ascii="Times New Roman" w:hAnsi="Times New Roman" w:cs="Times New Roman"/>
        </w:rPr>
        <w:t xml:space="preserve"> </w:t>
      </w:r>
      <w:r w:rsidRPr="00B059C7">
        <w:rPr>
          <w:rFonts w:ascii="Times New Roman" w:hAnsi="Times New Roman" w:cs="Times New Roman"/>
          <w:b/>
        </w:rPr>
        <w:t>Conclusions:</w:t>
      </w:r>
      <w:r w:rsidR="00AC58A7" w:rsidRPr="00B059C7">
        <w:rPr>
          <w:rFonts w:ascii="Times New Roman" w:hAnsi="Times New Roman" w:cs="Times New Roman"/>
        </w:rPr>
        <w:t xml:space="preserve"> Th</w:t>
      </w:r>
      <w:r w:rsidR="00850DC4" w:rsidRPr="00B059C7">
        <w:rPr>
          <w:rFonts w:ascii="Times New Roman" w:hAnsi="Times New Roman" w:cs="Times New Roman"/>
        </w:rPr>
        <w:t>e</w:t>
      </w:r>
      <w:r w:rsidR="00CF176F" w:rsidRPr="00B059C7">
        <w:rPr>
          <w:rFonts w:ascii="Times New Roman" w:hAnsi="Times New Roman" w:cs="Times New Roman"/>
        </w:rPr>
        <w:t xml:space="preserve"> preferred transition cadence </w:t>
      </w:r>
      <w:r w:rsidR="00850DC4" w:rsidRPr="00B059C7">
        <w:rPr>
          <w:rFonts w:ascii="Times New Roman" w:hAnsi="Times New Roman" w:cs="Times New Roman"/>
        </w:rPr>
        <w:t>represents</w:t>
      </w:r>
      <w:r w:rsidR="00CF176F" w:rsidRPr="00B059C7">
        <w:rPr>
          <w:rFonts w:ascii="Times New Roman" w:hAnsi="Times New Roman" w:cs="Times New Roman"/>
        </w:rPr>
        <w:t xml:space="preserve"> </w:t>
      </w:r>
      <w:r w:rsidR="00850DC4" w:rsidRPr="00B059C7">
        <w:rPr>
          <w:rFonts w:ascii="Times New Roman" w:hAnsi="Times New Roman" w:cs="Times New Roman"/>
        </w:rPr>
        <w:t xml:space="preserve">a simple and </w:t>
      </w:r>
      <w:r w:rsidR="00217A1F" w:rsidRPr="00B059C7">
        <w:rPr>
          <w:rFonts w:ascii="Times New Roman" w:hAnsi="Times New Roman" w:cs="Times New Roman"/>
        </w:rPr>
        <w:t>practical</w:t>
      </w:r>
      <w:r w:rsidR="00850DC4" w:rsidRPr="00B059C7">
        <w:rPr>
          <w:rFonts w:ascii="Times New Roman" w:hAnsi="Times New Roman" w:cs="Times New Roman"/>
        </w:rPr>
        <w:t xml:space="preserve"> </w:t>
      </w:r>
      <w:r w:rsidR="00FC4281" w:rsidRPr="00B059C7">
        <w:rPr>
          <w:rFonts w:ascii="Times New Roman" w:hAnsi="Times New Roman" w:cs="Times New Roman"/>
        </w:rPr>
        <w:t xml:space="preserve">index </w:t>
      </w:r>
      <w:r w:rsidR="00850DC4" w:rsidRPr="00B059C7">
        <w:rPr>
          <w:rFonts w:ascii="Times New Roman" w:hAnsi="Times New Roman" w:cs="Times New Roman"/>
        </w:rPr>
        <w:t>to</w:t>
      </w:r>
      <w:r w:rsidR="00CF176F" w:rsidRPr="00B059C7">
        <w:rPr>
          <w:rFonts w:ascii="Times New Roman" w:hAnsi="Times New Roman" w:cs="Times New Roman"/>
        </w:rPr>
        <w:t xml:space="preserve"> characterize gait behavior from </w:t>
      </w:r>
      <w:r w:rsidR="008B0650" w:rsidRPr="00B059C7">
        <w:rPr>
          <w:rFonts w:ascii="Times New Roman" w:hAnsi="Times New Roman" w:cs="Times New Roman"/>
        </w:rPr>
        <w:t>wearable sensors</w:t>
      </w:r>
      <w:r w:rsidR="00CF176F" w:rsidRPr="00B059C7">
        <w:rPr>
          <w:rFonts w:ascii="Times New Roman" w:hAnsi="Times New Roman" w:cs="Times New Roman"/>
        </w:rPr>
        <w:t xml:space="preserve"> in children</w:t>
      </w:r>
      <w:r w:rsidR="001F671D" w:rsidRPr="00B059C7">
        <w:rPr>
          <w:rFonts w:ascii="Times New Roman" w:hAnsi="Times New Roman" w:cs="Times New Roman"/>
        </w:rPr>
        <w:t>,</w:t>
      </w:r>
      <w:r w:rsidR="00CF176F" w:rsidRPr="00B059C7">
        <w:rPr>
          <w:rFonts w:ascii="Times New Roman" w:hAnsi="Times New Roman" w:cs="Times New Roman"/>
        </w:rPr>
        <w:t xml:space="preserve"> adolescents</w:t>
      </w:r>
      <w:r w:rsidR="001F671D" w:rsidRPr="00B059C7">
        <w:rPr>
          <w:rFonts w:ascii="Times New Roman" w:hAnsi="Times New Roman" w:cs="Times New Roman"/>
        </w:rPr>
        <w:t>, and young adults</w:t>
      </w:r>
      <w:r w:rsidR="00CF176F" w:rsidRPr="00B059C7">
        <w:rPr>
          <w:rFonts w:ascii="Times New Roman" w:hAnsi="Times New Roman" w:cs="Times New Roman"/>
        </w:rPr>
        <w:t>.</w:t>
      </w:r>
      <w:r w:rsidR="00850DC4" w:rsidRPr="00B059C7">
        <w:rPr>
          <w:rFonts w:ascii="Times New Roman" w:hAnsi="Times New Roman" w:cs="Times New Roman"/>
        </w:rPr>
        <w:t xml:space="preserve"> Moreover, herein we provide an equation and </w:t>
      </w:r>
      <w:r w:rsidR="006B1B8D" w:rsidRPr="00B059C7">
        <w:rPr>
          <w:rFonts w:ascii="Times New Roman" w:hAnsi="Times New Roman" w:cs="Times New Roman"/>
        </w:rPr>
        <w:t>an open access online</w:t>
      </w:r>
      <w:r w:rsidR="00627DB9" w:rsidRPr="00B059C7">
        <w:rPr>
          <w:rFonts w:ascii="Times New Roman" w:hAnsi="Times New Roman" w:cs="Times New Roman"/>
        </w:rPr>
        <w:t xml:space="preserve"> R</w:t>
      </w:r>
      <w:r w:rsidR="002477FA" w:rsidRPr="00B059C7">
        <w:rPr>
          <w:rFonts w:ascii="Times New Roman" w:hAnsi="Times New Roman" w:cs="Times New Roman"/>
        </w:rPr>
        <w:t xml:space="preserve"> </w:t>
      </w:r>
      <w:r w:rsidR="00627DB9" w:rsidRPr="00B059C7">
        <w:rPr>
          <w:rFonts w:ascii="Times New Roman" w:hAnsi="Times New Roman" w:cs="Times New Roman"/>
        </w:rPr>
        <w:t>Shiny</w:t>
      </w:r>
      <w:r w:rsidR="006B1B8D" w:rsidRPr="00B059C7">
        <w:rPr>
          <w:rFonts w:ascii="Times New Roman" w:hAnsi="Times New Roman" w:cs="Times New Roman"/>
        </w:rPr>
        <w:t xml:space="preserve"> app</w:t>
      </w:r>
      <w:r w:rsidR="00850DC4" w:rsidRPr="00B059C7">
        <w:rPr>
          <w:rFonts w:ascii="Times New Roman" w:hAnsi="Times New Roman" w:cs="Times New Roman"/>
        </w:rPr>
        <w:t xml:space="preserve"> </w:t>
      </w:r>
      <w:r w:rsidR="006B1B8D" w:rsidRPr="00B059C7">
        <w:rPr>
          <w:rFonts w:ascii="Times New Roman" w:hAnsi="Times New Roman" w:cs="Times New Roman"/>
        </w:rPr>
        <w:t xml:space="preserve">that </w:t>
      </w:r>
      <w:r w:rsidR="001B2188" w:rsidRPr="00B059C7">
        <w:rPr>
          <w:rFonts w:ascii="Times New Roman" w:hAnsi="Times New Roman" w:cs="Times New Roman"/>
        </w:rPr>
        <w:t xml:space="preserve">researchers, </w:t>
      </w:r>
      <w:r w:rsidR="006B1B8D" w:rsidRPr="00B059C7">
        <w:rPr>
          <w:rFonts w:ascii="Times New Roman" w:hAnsi="Times New Roman" w:cs="Times New Roman"/>
        </w:rPr>
        <w:t>practitioners</w:t>
      </w:r>
      <w:r w:rsidR="001B2188" w:rsidRPr="00B059C7">
        <w:rPr>
          <w:rFonts w:ascii="Times New Roman" w:hAnsi="Times New Roman" w:cs="Times New Roman"/>
        </w:rPr>
        <w:t>,</w:t>
      </w:r>
      <w:r w:rsidR="006B1B8D" w:rsidRPr="00B059C7">
        <w:rPr>
          <w:rFonts w:ascii="Times New Roman" w:hAnsi="Times New Roman" w:cs="Times New Roman"/>
        </w:rPr>
        <w:t xml:space="preserve"> or clinicians can use </w:t>
      </w:r>
      <w:r w:rsidR="00850DC4" w:rsidRPr="00B059C7">
        <w:rPr>
          <w:rFonts w:ascii="Times New Roman" w:hAnsi="Times New Roman" w:cs="Times New Roman"/>
        </w:rPr>
        <w:t xml:space="preserve">to </w:t>
      </w:r>
      <w:r w:rsidR="00591CB7" w:rsidRPr="00B059C7">
        <w:rPr>
          <w:rFonts w:ascii="Times New Roman" w:hAnsi="Times New Roman" w:cs="Times New Roman"/>
        </w:rPr>
        <w:t>predict</w:t>
      </w:r>
      <w:r w:rsidR="001455A6" w:rsidRPr="00B059C7">
        <w:rPr>
          <w:rFonts w:ascii="Times New Roman" w:hAnsi="Times New Roman" w:cs="Times New Roman"/>
        </w:rPr>
        <w:t xml:space="preserve"> </w:t>
      </w:r>
      <w:r w:rsidR="00591CB7" w:rsidRPr="00B059C7">
        <w:rPr>
          <w:rFonts w:ascii="Times New Roman" w:hAnsi="Times New Roman" w:cs="Times New Roman"/>
        </w:rPr>
        <w:t xml:space="preserve">an </w:t>
      </w:r>
      <w:r w:rsidR="00850DC4" w:rsidRPr="00B059C7">
        <w:rPr>
          <w:rFonts w:ascii="Times New Roman" w:hAnsi="Times New Roman" w:cs="Times New Roman"/>
        </w:rPr>
        <w:t>individual-specific preferred transition cadence.</w:t>
      </w:r>
    </w:p>
    <w:p w14:paraId="3E5C945A" w14:textId="77777777" w:rsidR="00F10EE7" w:rsidRDefault="00080FCA" w:rsidP="007838F9">
      <w:pPr>
        <w:jc w:val="center"/>
        <w:rPr>
          <w:rFonts w:ascii="Times New Roman" w:hAnsi="Times New Roman" w:cs="Times New Roman"/>
        </w:rPr>
      </w:pPr>
      <w:r w:rsidRPr="00B059C7">
        <w:rPr>
          <w:rFonts w:ascii="Times New Roman" w:hAnsi="Times New Roman" w:cs="Times New Roman"/>
          <w:b/>
        </w:rPr>
        <w:t>Keywords</w:t>
      </w:r>
      <w:r w:rsidR="007A64F7" w:rsidRPr="00B059C7">
        <w:rPr>
          <w:rFonts w:ascii="Times New Roman" w:hAnsi="Times New Roman" w:cs="Times New Roman"/>
          <w:b/>
        </w:rPr>
        <w:t>:</w:t>
      </w:r>
      <w:r w:rsidR="00ED204C" w:rsidRPr="00B059C7">
        <w:rPr>
          <w:rFonts w:ascii="Times New Roman" w:hAnsi="Times New Roman" w:cs="Times New Roman"/>
          <w:b/>
        </w:rPr>
        <w:t xml:space="preserve"> </w:t>
      </w:r>
      <w:r w:rsidR="00ED204C" w:rsidRPr="00B059C7">
        <w:rPr>
          <w:rFonts w:ascii="Times New Roman" w:hAnsi="Times New Roman" w:cs="Times New Roman"/>
        </w:rPr>
        <w:t>preferred transition speed, step frequency, locomotion, physical activity</w:t>
      </w:r>
      <w:r w:rsidR="00B06525" w:rsidRPr="00B059C7">
        <w:rPr>
          <w:rFonts w:ascii="Times New Roman" w:hAnsi="Times New Roman" w:cs="Times New Roman"/>
        </w:rPr>
        <w:t xml:space="preserve"> </w:t>
      </w:r>
    </w:p>
    <w:p w14:paraId="00B423E8" w14:textId="77777777" w:rsidR="00F10EE7" w:rsidRPr="00F10EE7" w:rsidRDefault="00F10EE7" w:rsidP="00F10EE7">
      <w:pPr>
        <w:pStyle w:val="CommentText"/>
        <w:jc w:val="center"/>
        <w:rPr>
          <w:sz w:val="18"/>
          <w:szCs w:val="18"/>
          <w:highlight w:val="yellow"/>
        </w:rPr>
      </w:pPr>
      <w:r w:rsidRPr="00F10EE7">
        <w:rPr>
          <w:rFonts w:ascii="Times New Roman" w:hAnsi="Times New Roman" w:cs="Times New Roman"/>
          <w:sz w:val="18"/>
          <w:szCs w:val="18"/>
          <w:highlight w:val="yellow"/>
        </w:rPr>
        <w:t xml:space="preserve">(Keywords: </w:t>
      </w:r>
      <w:r w:rsidRPr="00F10EE7">
        <w:rPr>
          <w:sz w:val="18"/>
          <w:szCs w:val="18"/>
          <w:highlight w:val="yellow"/>
        </w:rPr>
        <w:t>To be finalized during submission as some journals require you to pick from a list of terms</w:t>
      </w:r>
    </w:p>
    <w:p w14:paraId="19D21B47" w14:textId="77777777" w:rsidR="00DD3C74" w:rsidRPr="00B059C7" w:rsidRDefault="00F10EE7" w:rsidP="00F10EE7">
      <w:pPr>
        <w:jc w:val="center"/>
        <w:rPr>
          <w:rFonts w:ascii="Times New Roman" w:eastAsiaTheme="majorEastAsia" w:hAnsi="Times New Roman" w:cs="Times New Roman"/>
          <w:color w:val="000000" w:themeColor="text1"/>
        </w:rPr>
      </w:pPr>
      <w:r w:rsidRPr="00F10EE7">
        <w:rPr>
          <w:sz w:val="18"/>
          <w:szCs w:val="18"/>
          <w:highlight w:val="yellow"/>
        </w:rPr>
        <w:t>“three to six keywords chosen from terms not used in the manuscript title”)</w:t>
      </w:r>
      <w:r w:rsidR="00DD3C74" w:rsidRPr="00B059C7">
        <w:rPr>
          <w:rFonts w:ascii="Times New Roman" w:hAnsi="Times New Roman" w:cs="Times New Roman"/>
        </w:rPr>
        <w:br w:type="page"/>
      </w:r>
    </w:p>
    <w:p w14:paraId="2C6D3BC7" w14:textId="77777777" w:rsidR="004A10FB" w:rsidRPr="00B059C7" w:rsidRDefault="000367BA" w:rsidP="00870BFC">
      <w:pPr>
        <w:ind w:firstLine="720"/>
        <w:rPr>
          <w:rFonts w:ascii="Times New Roman" w:hAnsi="Times New Roman" w:cs="Times New Roman"/>
        </w:rPr>
      </w:pPr>
      <w:r w:rsidRPr="00B059C7">
        <w:rPr>
          <w:rFonts w:ascii="Times New Roman" w:hAnsi="Times New Roman" w:cs="Times New Roman"/>
        </w:rPr>
        <w:lastRenderedPageBreak/>
        <w:t xml:space="preserve">During </w:t>
      </w:r>
      <w:r w:rsidR="004C5699" w:rsidRPr="00B059C7">
        <w:rPr>
          <w:rFonts w:ascii="Times New Roman" w:hAnsi="Times New Roman" w:cs="Times New Roman"/>
        </w:rPr>
        <w:t xml:space="preserve">upright </w:t>
      </w:r>
      <w:r w:rsidRPr="00B059C7">
        <w:rPr>
          <w:rFonts w:ascii="Times New Roman" w:hAnsi="Times New Roman" w:cs="Times New Roman"/>
        </w:rPr>
        <w:t xml:space="preserve">locomotion, </w:t>
      </w:r>
      <w:r w:rsidR="000C787E" w:rsidRPr="00B059C7">
        <w:rPr>
          <w:rFonts w:ascii="Times New Roman" w:hAnsi="Times New Roman" w:cs="Times New Roman"/>
        </w:rPr>
        <w:t>i</w:t>
      </w:r>
      <w:r w:rsidR="00E150E7" w:rsidRPr="00B059C7">
        <w:rPr>
          <w:rFonts w:ascii="Times New Roman" w:hAnsi="Times New Roman" w:cs="Times New Roman"/>
        </w:rPr>
        <w:t>ndividuals generally choose to walk</w:t>
      </w:r>
      <w:r w:rsidR="009021EE" w:rsidRPr="00B059C7">
        <w:rPr>
          <w:rFonts w:ascii="Times New Roman" w:hAnsi="Times New Roman" w:cs="Times New Roman"/>
        </w:rPr>
        <w:t xml:space="preserve"> at </w:t>
      </w:r>
      <w:r w:rsidR="00E150E7" w:rsidRPr="00B059C7">
        <w:rPr>
          <w:rFonts w:ascii="Times New Roman" w:hAnsi="Times New Roman" w:cs="Times New Roman"/>
        </w:rPr>
        <w:t>relatively slow speeds (i.e., &lt;</w:t>
      </w:r>
      <w:r w:rsidR="009021EE" w:rsidRPr="00B059C7">
        <w:rPr>
          <w:rFonts w:ascii="Times New Roman" w:hAnsi="Times New Roman" w:cs="Times New Roman"/>
        </w:rPr>
        <w:t xml:space="preserve"> </w:t>
      </w:r>
      <w:r w:rsidR="00D321BE" w:rsidRPr="00B059C7">
        <w:rPr>
          <w:rFonts w:ascii="Times New Roman" w:hAnsi="Times New Roman" w:cs="Times New Roman"/>
        </w:rPr>
        <w:t>2</w:t>
      </w:r>
      <w:r w:rsidR="00E150E7" w:rsidRPr="00B059C7">
        <w:rPr>
          <w:rFonts w:ascii="Times New Roman" w:hAnsi="Times New Roman" w:cs="Times New Roman"/>
        </w:rPr>
        <w:t>.</w:t>
      </w:r>
      <w:r w:rsidR="00D321BE" w:rsidRPr="00B059C7">
        <w:rPr>
          <w:rFonts w:ascii="Times New Roman" w:hAnsi="Times New Roman" w:cs="Times New Roman"/>
        </w:rPr>
        <w:t>0</w:t>
      </w:r>
      <w:r w:rsidR="00E150E7" w:rsidRPr="00B059C7">
        <w:rPr>
          <w:rFonts w:ascii="Times New Roman" w:hAnsi="Times New Roman" w:cs="Times New Roman"/>
        </w:rPr>
        <w:t xml:space="preserve"> m/s) and run at faster speeds (i.e., &gt; </w:t>
      </w:r>
      <w:r w:rsidR="00D321BE" w:rsidRPr="00B059C7">
        <w:rPr>
          <w:rFonts w:ascii="Times New Roman" w:hAnsi="Times New Roman" w:cs="Times New Roman"/>
        </w:rPr>
        <w:t>2</w:t>
      </w:r>
      <w:r w:rsidR="00E150E7" w:rsidRPr="00B059C7">
        <w:rPr>
          <w:rFonts w:ascii="Times New Roman" w:hAnsi="Times New Roman" w:cs="Times New Roman"/>
        </w:rPr>
        <w:t>.</w:t>
      </w:r>
      <w:r w:rsidR="00D321BE" w:rsidRPr="00B059C7">
        <w:rPr>
          <w:rFonts w:ascii="Times New Roman" w:hAnsi="Times New Roman" w:cs="Times New Roman"/>
        </w:rPr>
        <w:t>0</w:t>
      </w:r>
      <w:r w:rsidR="00E150E7" w:rsidRPr="00B059C7">
        <w:rPr>
          <w:rFonts w:ascii="Times New Roman" w:hAnsi="Times New Roman" w:cs="Times New Roman"/>
        </w:rPr>
        <w:t xml:space="preserve"> m/s)</w:t>
      </w:r>
      <w:r w:rsidR="00D321BE" w:rsidRPr="00B059C7">
        <w:rPr>
          <w:rFonts w:ascii="Times New Roman" w:hAnsi="Times New Roman" w:cs="Times New Roman"/>
        </w:rPr>
        <w:t xml:space="preserve"> </w:t>
      </w:r>
      <w:r w:rsidR="00D321BE" w:rsidRPr="00B059C7">
        <w:rPr>
          <w:rFonts w:ascii="Times New Roman" w:hAnsi="Times New Roman" w:cs="Times New Roman"/>
        </w:rPr>
        <w:fldChar w:fldCharType="begin"/>
      </w:r>
      <w:r w:rsidR="00D321BE" w:rsidRPr="00B059C7">
        <w:rPr>
          <w:rFonts w:ascii="Times New Roman" w:hAnsi="Times New Roman" w:cs="Times New Roman"/>
        </w:rPr>
        <w:instrText xml:space="preserve"> ADDIN EN.CITE &lt;EndNote&gt;&lt;Cite&gt;&lt;Author&gt;Alexander&lt;/Author&gt;&lt;Year&gt;2002&lt;/Year&gt;&lt;RecNum&gt;1335&lt;/RecNum&gt;&lt;DisplayText&gt;(Alexander, 2002)&lt;/DisplayText&gt;&lt;record&gt;&lt;rec-number&gt;1335&lt;/rec-number&gt;&lt;foreign-keys&gt;&lt;key app="EN" db-id="9r5wswtfoa090betespprtz5vdwr0tt5222t" timestamp="1538405218"&gt;1335&lt;/key&gt;&lt;key app="ENWeb" db-id=""&gt;0&lt;/key&gt;&lt;/foreign-keys&gt;&lt;ref-type name="Journal Article"&gt;17&lt;/ref-type&gt;&lt;contributors&gt;&lt;authors&gt;&lt;author&gt;Alexander, R. M.&lt;/author&gt;&lt;/authors&gt;&lt;/contributors&gt;&lt;auth-address&gt;School of Biology, University of Leeds, Leeds LS2 9JT, United Kingdom. r.m.alexander@leeds.ac.uk&lt;/auth-address&gt;&lt;titles&gt;&lt;title&gt;Energetics and optimization of human walking and running: the 2000 Raymond Pearl memorial lecture&lt;/title&gt;&lt;secondary-title&gt;American Journal of Human Biology&lt;/secondary-title&gt;&lt;alt-title&gt;Am J Hum Biol&lt;/alt-title&gt;&lt;/titles&gt;&lt;alt-periodical&gt;&lt;full-title&gt;Am J Hum Biol&lt;/full-title&gt;&lt;/alt-periodical&gt;&lt;pages&gt;641-648&lt;/pages&gt;&lt;volume&gt;14&lt;/volume&gt;&lt;number&gt;5&lt;/number&gt;&lt;edition&gt;2002/08/31&lt;/edition&gt;&lt;keywords&gt;&lt;keyword&gt;Biomechanical Phenomena&lt;/keyword&gt;&lt;keyword&gt;Energy Metabolism/*physiology&lt;/keyword&gt;&lt;keyword&gt;Gait/*physiology&lt;/keyword&gt;&lt;keyword&gt;Humans&lt;/keyword&gt;&lt;keyword&gt;Models, Biological&lt;/keyword&gt;&lt;keyword&gt;Running/*physiology&lt;/keyword&gt;&lt;keyword&gt;Walking/*physiology&lt;/keyword&gt;&lt;/keywords&gt;&lt;dates&gt;&lt;year&gt;2002&lt;/year&gt;&lt;pub-dates&gt;&lt;date&gt;Sep-Oct&lt;/date&gt;&lt;/pub-dates&gt;&lt;/dates&gt;&lt;isbn&gt;1042-0533 (Print)&amp;#xD;1042-0533 (Linking)&lt;/isbn&gt;&lt;accession-num&gt;12203818&lt;/accession-num&gt;&lt;urls&gt;&lt;related-urls&gt;&lt;url&gt;https://www.ncbi.nlm.nih.gov/pubmed/12203818&lt;/url&gt;&lt;/related-urls&gt;&lt;/urls&gt;&lt;electronic-resource-num&gt;10.1002/ajhb.10067&lt;/electronic-resource-num&gt;&lt;/record&gt;&lt;/Cite&gt;&lt;/EndNote&gt;</w:instrText>
      </w:r>
      <w:r w:rsidR="00D321BE" w:rsidRPr="00B059C7">
        <w:rPr>
          <w:rFonts w:ascii="Times New Roman" w:hAnsi="Times New Roman" w:cs="Times New Roman"/>
        </w:rPr>
        <w:fldChar w:fldCharType="separate"/>
      </w:r>
      <w:r w:rsidR="00D321BE" w:rsidRPr="00B059C7">
        <w:rPr>
          <w:rFonts w:ascii="Times New Roman" w:hAnsi="Times New Roman" w:cs="Times New Roman"/>
          <w:noProof/>
        </w:rPr>
        <w:t>(Alexander, 2002)</w:t>
      </w:r>
      <w:r w:rsidR="00D321BE" w:rsidRPr="00B059C7">
        <w:rPr>
          <w:rFonts w:ascii="Times New Roman" w:hAnsi="Times New Roman" w:cs="Times New Roman"/>
        </w:rPr>
        <w:fldChar w:fldCharType="end"/>
      </w:r>
      <w:r w:rsidR="00E150E7" w:rsidRPr="00B059C7">
        <w:rPr>
          <w:rFonts w:ascii="Times New Roman" w:hAnsi="Times New Roman" w:cs="Times New Roman"/>
        </w:rPr>
        <w:t>.</w:t>
      </w:r>
      <w:r w:rsidR="004F731A" w:rsidRPr="00B059C7">
        <w:rPr>
          <w:rFonts w:ascii="Times New Roman" w:hAnsi="Times New Roman" w:cs="Times New Roman"/>
        </w:rPr>
        <w:t xml:space="preserve"> When</w:t>
      </w:r>
      <w:r w:rsidR="009B0D2B" w:rsidRPr="00B059C7">
        <w:rPr>
          <w:rFonts w:ascii="Times New Roman" w:hAnsi="Times New Roman" w:cs="Times New Roman"/>
        </w:rPr>
        <w:t xml:space="preserve"> individual</w:t>
      </w:r>
      <w:r w:rsidR="0050778A" w:rsidRPr="00B059C7">
        <w:rPr>
          <w:rFonts w:ascii="Times New Roman" w:hAnsi="Times New Roman" w:cs="Times New Roman"/>
        </w:rPr>
        <w:t>s</w:t>
      </w:r>
      <w:r w:rsidR="009B0D2B" w:rsidRPr="00B059C7">
        <w:rPr>
          <w:rFonts w:ascii="Times New Roman" w:hAnsi="Times New Roman" w:cs="Times New Roman"/>
        </w:rPr>
        <w:t xml:space="preserve"> </w:t>
      </w:r>
      <w:r w:rsidR="004F731A" w:rsidRPr="00B059C7">
        <w:rPr>
          <w:rFonts w:ascii="Times New Roman" w:hAnsi="Times New Roman" w:cs="Times New Roman"/>
        </w:rPr>
        <w:t xml:space="preserve">progressively </w:t>
      </w:r>
      <w:r w:rsidR="009B0D2B" w:rsidRPr="00B059C7">
        <w:rPr>
          <w:rFonts w:ascii="Times New Roman" w:hAnsi="Times New Roman" w:cs="Times New Roman"/>
        </w:rPr>
        <w:t>increase their locomotor</w:t>
      </w:r>
      <w:r w:rsidR="004F731A" w:rsidRPr="00B059C7">
        <w:rPr>
          <w:rFonts w:ascii="Times New Roman" w:hAnsi="Times New Roman" w:cs="Times New Roman"/>
        </w:rPr>
        <w:t xml:space="preserve"> </w:t>
      </w:r>
      <w:r w:rsidR="004A1B83" w:rsidRPr="00B059C7">
        <w:rPr>
          <w:rFonts w:ascii="Times New Roman" w:hAnsi="Times New Roman" w:cs="Times New Roman"/>
        </w:rPr>
        <w:t>speeds, the</w:t>
      </w:r>
      <w:r w:rsidR="004F731A" w:rsidRPr="00B059C7">
        <w:rPr>
          <w:rFonts w:ascii="Times New Roman" w:hAnsi="Times New Roman" w:cs="Times New Roman"/>
        </w:rPr>
        <w:t xml:space="preserve"> transition from walking to running</w:t>
      </w:r>
      <w:r w:rsidR="00B94C28" w:rsidRPr="00B059C7">
        <w:rPr>
          <w:rFonts w:ascii="Times New Roman" w:hAnsi="Times New Roman" w:cs="Times New Roman"/>
        </w:rPr>
        <w:t xml:space="preserve"> appears</w:t>
      </w:r>
      <w:r w:rsidR="004F731A" w:rsidRPr="00B059C7">
        <w:rPr>
          <w:rFonts w:ascii="Times New Roman" w:hAnsi="Times New Roman" w:cs="Times New Roman"/>
        </w:rPr>
        <w:t xml:space="preserve"> </w:t>
      </w:r>
      <w:r w:rsidR="005A5952" w:rsidRPr="00B059C7">
        <w:rPr>
          <w:rFonts w:ascii="Times New Roman" w:hAnsi="Times New Roman" w:cs="Times New Roman"/>
        </w:rPr>
        <w:t xml:space="preserve">to be </w:t>
      </w:r>
      <w:r w:rsidR="004F731A" w:rsidRPr="00B059C7">
        <w:rPr>
          <w:rFonts w:ascii="Times New Roman" w:hAnsi="Times New Roman" w:cs="Times New Roman"/>
        </w:rPr>
        <w:t>spontaneous.</w:t>
      </w:r>
      <w:r w:rsidR="00E150E7" w:rsidRPr="00B059C7">
        <w:rPr>
          <w:rFonts w:ascii="Times New Roman" w:hAnsi="Times New Roman" w:cs="Times New Roman"/>
        </w:rPr>
        <w:t xml:space="preserve"> </w:t>
      </w:r>
      <w:r w:rsidR="00563AF9" w:rsidRPr="00B059C7">
        <w:rPr>
          <w:rFonts w:ascii="Times New Roman" w:hAnsi="Times New Roman" w:cs="Times New Roman"/>
        </w:rPr>
        <w:t xml:space="preserve">Numerous studies have attempted to explain this </w:t>
      </w:r>
      <w:r w:rsidR="00516A71" w:rsidRPr="00B059C7">
        <w:rPr>
          <w:rFonts w:ascii="Times New Roman" w:hAnsi="Times New Roman" w:cs="Times New Roman"/>
        </w:rPr>
        <w:t xml:space="preserve">preferred transition speed </w:t>
      </w:r>
      <w:r w:rsidR="00667E0A" w:rsidRPr="00B059C7">
        <w:rPr>
          <w:rFonts w:ascii="Times New Roman" w:hAnsi="Times New Roman" w:cs="Times New Roman"/>
        </w:rPr>
        <w:t>phenomenon</w:t>
      </w:r>
      <w:r w:rsidR="006B169D" w:rsidRPr="00B059C7">
        <w:rPr>
          <w:rFonts w:ascii="Times New Roman" w:hAnsi="Times New Roman" w:cs="Times New Roman"/>
        </w:rPr>
        <w:t>. For example,</w:t>
      </w:r>
      <w:r w:rsidR="00BD0B1C" w:rsidRPr="00B059C7">
        <w:rPr>
          <w:rFonts w:ascii="Times New Roman" w:hAnsi="Times New Roman" w:cs="Times New Roman"/>
        </w:rPr>
        <w:t xml:space="preserve"> </w:t>
      </w:r>
      <w:r w:rsidR="00563AF9" w:rsidRPr="00B059C7">
        <w:rPr>
          <w:rFonts w:ascii="Times New Roman" w:hAnsi="Times New Roman" w:cs="Times New Roman"/>
        </w:rPr>
        <w:t>the</w:t>
      </w:r>
      <w:r w:rsidR="00667E0A" w:rsidRPr="00B059C7">
        <w:rPr>
          <w:rFonts w:ascii="Times New Roman" w:hAnsi="Times New Roman" w:cs="Times New Roman"/>
        </w:rPr>
        <w:t xml:space="preserve"> </w:t>
      </w:r>
      <w:r w:rsidR="00B706BB" w:rsidRPr="00B059C7">
        <w:rPr>
          <w:rFonts w:ascii="Times New Roman" w:hAnsi="Times New Roman" w:cs="Times New Roman"/>
        </w:rPr>
        <w:t>transition to running</w:t>
      </w:r>
      <w:r w:rsidR="00667E0A" w:rsidRPr="00B059C7">
        <w:rPr>
          <w:rFonts w:ascii="Times New Roman" w:hAnsi="Times New Roman" w:cs="Times New Roman"/>
        </w:rPr>
        <w:t xml:space="preserve"> </w:t>
      </w:r>
      <w:r w:rsidR="00563AF9" w:rsidRPr="00B059C7">
        <w:rPr>
          <w:rFonts w:ascii="Times New Roman" w:hAnsi="Times New Roman" w:cs="Times New Roman"/>
        </w:rPr>
        <w:t>may occur</w:t>
      </w:r>
      <w:r w:rsidR="007D5697" w:rsidRPr="00B059C7">
        <w:rPr>
          <w:rFonts w:ascii="Times New Roman" w:hAnsi="Times New Roman" w:cs="Times New Roman"/>
        </w:rPr>
        <w:t xml:space="preserve"> because</w:t>
      </w:r>
      <w:r w:rsidR="00563AF9" w:rsidRPr="00B059C7">
        <w:rPr>
          <w:rFonts w:ascii="Times New Roman" w:hAnsi="Times New Roman" w:cs="Times New Roman"/>
        </w:rPr>
        <w:t>, compared to running</w:t>
      </w:r>
      <w:r w:rsidR="009B0D2B" w:rsidRPr="00B059C7">
        <w:rPr>
          <w:rFonts w:ascii="Times New Roman" w:hAnsi="Times New Roman" w:cs="Times New Roman"/>
        </w:rPr>
        <w:t xml:space="preserve"> at a given speed</w:t>
      </w:r>
      <w:r w:rsidR="00563AF9" w:rsidRPr="00B059C7">
        <w:rPr>
          <w:rFonts w:ascii="Times New Roman" w:hAnsi="Times New Roman" w:cs="Times New Roman"/>
        </w:rPr>
        <w:t>,</w:t>
      </w:r>
      <w:r w:rsidR="008975B6" w:rsidRPr="00B059C7">
        <w:rPr>
          <w:rFonts w:ascii="Times New Roman" w:hAnsi="Times New Roman" w:cs="Times New Roman"/>
        </w:rPr>
        <w:t xml:space="preserve"> fast walking</w:t>
      </w:r>
      <w:r w:rsidR="009B0D2B" w:rsidRPr="00B059C7">
        <w:rPr>
          <w:rFonts w:ascii="Times New Roman" w:hAnsi="Times New Roman" w:cs="Times New Roman"/>
        </w:rPr>
        <w:t xml:space="preserve"> at that same speed</w:t>
      </w:r>
      <w:r w:rsidR="00676B65" w:rsidRPr="00B059C7">
        <w:rPr>
          <w:rFonts w:ascii="Times New Roman" w:hAnsi="Times New Roman" w:cs="Times New Roman"/>
        </w:rPr>
        <w:t xml:space="preserve"> </w:t>
      </w:r>
      <w:r w:rsidR="005A5952" w:rsidRPr="00B059C7">
        <w:rPr>
          <w:rFonts w:ascii="Times New Roman" w:hAnsi="Times New Roman" w:cs="Times New Roman"/>
        </w:rPr>
        <w:t>is associated with</w:t>
      </w:r>
      <w:r w:rsidR="00676B65" w:rsidRPr="00B059C7">
        <w:rPr>
          <w:rFonts w:ascii="Times New Roman" w:hAnsi="Times New Roman" w:cs="Times New Roman"/>
        </w:rPr>
        <w:t xml:space="preserve"> reduced stability</w:t>
      </w:r>
      <w:r w:rsidR="004A1B83" w:rsidRPr="00B059C7">
        <w:rPr>
          <w:rFonts w:ascii="Times New Roman" w:hAnsi="Times New Roman" w:cs="Times New Roman"/>
        </w:rPr>
        <w:t xml:space="preserve"> </w:t>
      </w:r>
      <w:r w:rsidR="008975B6" w:rsidRPr="00B059C7">
        <w:rPr>
          <w:rFonts w:ascii="Times New Roman" w:hAnsi="Times New Roman" w:cs="Times New Roman"/>
        </w:rPr>
        <w:fldChar w:fldCharType="begin"/>
      </w:r>
      <w:r w:rsidR="00C249BA" w:rsidRPr="00B059C7">
        <w:rPr>
          <w:rFonts w:ascii="Times New Roman" w:hAnsi="Times New Roman" w:cs="Times New Roman"/>
        </w:rPr>
        <w:instrText xml:space="preserve"> ADDIN EN.CITE &lt;EndNote&gt;&lt;Cite&gt;&lt;Author&gt;Diedrich&lt;/Author&gt;&lt;Year&gt;1995&lt;/Year&gt;&lt;RecNum&gt;1339&lt;/RecNum&gt;&lt;DisplayText&gt;(Diedrich &amp;amp; Warren, 1995; Li, 2000)&lt;/DisplayText&gt;&lt;record&gt;&lt;rec-number&gt;1339&lt;/rec-number&gt;&lt;foreign-keys&gt;&lt;key app="EN" db-id="9r5wswtfoa090betespprtz5vdwr0tt5222t" timestamp="1538407538"&gt;1339&lt;/key&gt;&lt;key app="ENWeb" db-id=""&gt;0&lt;/key&gt;&lt;/foreign-keys&gt;&lt;ref-type name="Journal Article"&gt;17&lt;/ref-type&gt;&lt;contributors&gt;&lt;authors&gt;&lt;author&gt;Diedrich, F. J.&lt;/author&gt;&lt;author&gt;Warren, W. H.&lt;/author&gt;&lt;/authors&gt;&lt;/contributors&gt;&lt;titles&gt;&lt;title&gt;Why change gaits? Dynamics of the walk-run transition&lt;/title&gt;&lt;secondary-title&gt;Journal of Experimental Psychology: Human Perception and Performance&lt;/secondary-title&gt;&lt;/titles&gt;&lt;periodical&gt;&lt;full-title&gt;Journal of Experimental Psychology: Human Perception and Performance&lt;/full-title&gt;&lt;/periodical&gt;&lt;pages&gt;183-202&lt;/pages&gt;&lt;volume&gt;21&lt;/volume&gt;&lt;number&gt;1&lt;/number&gt;&lt;dates&gt;&lt;year&gt;1995&lt;/year&gt;&lt;/dates&gt;&lt;urls&gt;&lt;/urls&gt;&lt;/record&gt;&lt;/Cite&gt;&lt;Cite&gt;&lt;Author&gt;Li&lt;/Author&gt;&lt;Year&gt;2000&lt;/Year&gt;&lt;RecNum&gt;1376&lt;/RecNum&gt;&lt;record&gt;&lt;rec-number&gt;1376&lt;/rec-number&gt;&lt;foreign-keys&gt;&lt;key app="EN" db-id="9r5wswtfoa090betespprtz5vdwr0tt5222t" timestamp="1541796187"&gt;1376&lt;/key&gt;&lt;key app="ENWeb" db-id=""&gt;0&lt;/key&gt;&lt;/foreign-keys&gt;&lt;ref-type name="Journal Article"&gt;17&lt;/ref-type&gt;&lt;contributors&gt;&lt;authors&gt;&lt;author&gt;Li, Li&lt;/author&gt;&lt;/authors&gt;&lt;/contributors&gt;&lt;titles&gt;&lt;title&gt;Stability landscapes of walking and running near gait transition speed&lt;/title&gt;&lt;secondary-title&gt;Journal of Applied Biomechanics&lt;/secondary-title&gt;&lt;/titles&gt;&lt;periodical&gt;&lt;full-title&gt;Journal of Applied Biomechanics&lt;/full-title&gt;&lt;abbr-1&gt;J App Biomech&lt;/abbr-1&gt;&lt;/periodical&gt;&lt;pages&gt;428-435&lt;/pages&gt;&lt;volume&gt;16&lt;/volume&gt;&lt;number&gt;4&lt;/number&gt;&lt;section&gt;428&lt;/section&gt;&lt;dates&gt;&lt;year&gt;2000&lt;/year&gt;&lt;/dates&gt;&lt;isbn&gt;1065-8483&amp;#xD;1543-2688&lt;/isbn&gt;&lt;urls&gt;&lt;/urls&gt;&lt;electronic-resource-num&gt;10.1123/jab.16.4.428&lt;/electronic-resource-num&gt;&lt;/record&gt;&lt;/Cite&gt;&lt;/EndNote&gt;</w:instrText>
      </w:r>
      <w:r w:rsidR="008975B6" w:rsidRPr="00B059C7">
        <w:rPr>
          <w:rFonts w:ascii="Times New Roman" w:hAnsi="Times New Roman" w:cs="Times New Roman"/>
        </w:rPr>
        <w:fldChar w:fldCharType="separate"/>
      </w:r>
      <w:r w:rsidR="00C249BA" w:rsidRPr="00B059C7">
        <w:rPr>
          <w:rFonts w:ascii="Times New Roman" w:hAnsi="Times New Roman" w:cs="Times New Roman"/>
          <w:noProof/>
        </w:rPr>
        <w:t>(Diedrich &amp; Warren, 1995; Li, 2000)</w:t>
      </w:r>
      <w:r w:rsidR="008975B6" w:rsidRPr="00B059C7">
        <w:rPr>
          <w:rFonts w:ascii="Times New Roman" w:hAnsi="Times New Roman" w:cs="Times New Roman"/>
        </w:rPr>
        <w:fldChar w:fldCharType="end"/>
      </w:r>
      <w:r w:rsidR="00563AF9" w:rsidRPr="00B059C7">
        <w:rPr>
          <w:rFonts w:ascii="Times New Roman" w:hAnsi="Times New Roman" w:cs="Times New Roman"/>
        </w:rPr>
        <w:t>,</w:t>
      </w:r>
      <w:r w:rsidR="004A1B83" w:rsidRPr="00B059C7">
        <w:rPr>
          <w:rFonts w:ascii="Times New Roman" w:hAnsi="Times New Roman" w:cs="Times New Roman"/>
        </w:rPr>
        <w:t xml:space="preserve"> </w:t>
      </w:r>
      <w:r w:rsidR="00676B65" w:rsidRPr="00B059C7">
        <w:rPr>
          <w:rFonts w:ascii="Times New Roman" w:hAnsi="Times New Roman" w:cs="Times New Roman"/>
        </w:rPr>
        <w:t>greater</w:t>
      </w:r>
      <w:r w:rsidR="004A1B83" w:rsidRPr="00B059C7">
        <w:rPr>
          <w:rFonts w:ascii="Times New Roman" w:hAnsi="Times New Roman" w:cs="Times New Roman"/>
        </w:rPr>
        <w:t xml:space="preserve"> metabolic cost </w:t>
      </w:r>
      <w:r w:rsidR="008975B6" w:rsidRPr="00B059C7">
        <w:rPr>
          <w:rFonts w:ascii="Times New Roman" w:hAnsi="Times New Roman" w:cs="Times New Roman"/>
        </w:rPr>
        <w:fldChar w:fldCharType="begin">
          <w:fldData xml:space="preserve">PEVuZE5vdGU+PENpdGU+PEF1dGhvcj5EaWVkcmljaDwvQXV0aG9yPjxZZWFyPjE5OTU8L1llYXI+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</w:fldData>
        </w:fldChar>
      </w:r>
      <w:r w:rsidR="00F247D0" w:rsidRPr="00B059C7">
        <w:rPr>
          <w:rFonts w:ascii="Times New Roman" w:hAnsi="Times New Roman" w:cs="Times New Roman"/>
        </w:rPr>
        <w:instrText xml:space="preserve"> ADDIN EN.CITE </w:instrText>
      </w:r>
      <w:r w:rsidR="00F247D0" w:rsidRPr="00B059C7">
        <w:rPr>
          <w:rFonts w:ascii="Times New Roman" w:hAnsi="Times New Roman" w:cs="Times New Roman"/>
        </w:rPr>
        <w:fldChar w:fldCharType="begin">
          <w:fldData xml:space="preserve">PEVuZE5vdGU+PENpdGU+PEF1dGhvcj5EaWVkcmljaDwvQXV0aG9yPjxZZWFyPjE5OTU8L1llYXI+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</w:fldData>
        </w:fldChar>
      </w:r>
      <w:r w:rsidR="00F247D0" w:rsidRPr="00B059C7">
        <w:rPr>
          <w:rFonts w:ascii="Times New Roman" w:hAnsi="Times New Roman" w:cs="Times New Roman"/>
        </w:rPr>
        <w:instrText xml:space="preserve"> ADDIN EN.CITE.DATA </w:instrText>
      </w:r>
      <w:r w:rsidR="00F247D0" w:rsidRPr="00B059C7">
        <w:rPr>
          <w:rFonts w:ascii="Times New Roman" w:hAnsi="Times New Roman" w:cs="Times New Roman"/>
        </w:rPr>
      </w:r>
      <w:r w:rsidR="00F247D0" w:rsidRPr="00B059C7">
        <w:rPr>
          <w:rFonts w:ascii="Times New Roman" w:hAnsi="Times New Roman" w:cs="Times New Roman"/>
        </w:rPr>
        <w:fldChar w:fldCharType="end"/>
      </w:r>
      <w:r w:rsidR="008975B6" w:rsidRPr="00B059C7">
        <w:rPr>
          <w:rFonts w:ascii="Times New Roman" w:hAnsi="Times New Roman" w:cs="Times New Roman"/>
        </w:rPr>
      </w:r>
      <w:r w:rsidR="008975B6" w:rsidRPr="00B059C7">
        <w:rPr>
          <w:rFonts w:ascii="Times New Roman" w:hAnsi="Times New Roman" w:cs="Times New Roman"/>
        </w:rPr>
        <w:fldChar w:fldCharType="separate"/>
      </w:r>
      <w:r w:rsidR="00F247D0" w:rsidRPr="00B059C7">
        <w:rPr>
          <w:rFonts w:ascii="Times New Roman" w:hAnsi="Times New Roman" w:cs="Times New Roman"/>
          <w:noProof/>
        </w:rPr>
        <w:t>(Alexander, 2002; Diedrich &amp; Warren, 1995; Minetti, Ardigo, &amp; Saibene, 1994)</w:t>
      </w:r>
      <w:r w:rsidR="008975B6" w:rsidRPr="00B059C7">
        <w:rPr>
          <w:rFonts w:ascii="Times New Roman" w:hAnsi="Times New Roman" w:cs="Times New Roman"/>
        </w:rPr>
        <w:fldChar w:fldCharType="end"/>
      </w:r>
      <w:r w:rsidR="00563AF9" w:rsidRPr="00B059C7">
        <w:rPr>
          <w:rFonts w:ascii="Times New Roman" w:hAnsi="Times New Roman" w:cs="Times New Roman"/>
        </w:rPr>
        <w:t>, greater</w:t>
      </w:r>
      <w:r w:rsidR="006D5EF8" w:rsidRPr="00B059C7">
        <w:rPr>
          <w:rFonts w:ascii="Times New Roman" w:hAnsi="Times New Roman" w:cs="Times New Roman"/>
        </w:rPr>
        <w:t xml:space="preserve"> perceived effort </w:t>
      </w:r>
      <w:r w:rsidR="006D5EF8" w:rsidRPr="00B059C7">
        <w:rPr>
          <w:rFonts w:ascii="Times New Roman" w:hAnsi="Times New Roman" w:cs="Times New Roman"/>
        </w:rPr>
        <w:fldChar w:fldCharType="begin">
          <w:fldData xml:space="preserve">PEVuZE5vdGU+PENpdGU+PEF1dGhvcj5Ob2JsZTwvQXV0aG9yPjxZZWFyPjE5NzM8L1llYXI+PFJl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</w:fldData>
        </w:fldChar>
      </w:r>
      <w:r w:rsidR="00C249BA" w:rsidRPr="00B059C7">
        <w:rPr>
          <w:rFonts w:ascii="Times New Roman" w:hAnsi="Times New Roman" w:cs="Times New Roman"/>
        </w:rPr>
        <w:instrText xml:space="preserve"> ADDIN EN.CITE </w:instrText>
      </w:r>
      <w:r w:rsidR="00C249BA" w:rsidRPr="00B059C7">
        <w:rPr>
          <w:rFonts w:ascii="Times New Roman" w:hAnsi="Times New Roman" w:cs="Times New Roman"/>
        </w:rPr>
        <w:fldChar w:fldCharType="begin">
          <w:fldData xml:space="preserve">PEVuZE5vdGU+PENpdGU+PEF1dGhvcj5Ob2JsZTwvQXV0aG9yPjxZZWFyPjE5NzM8L1llYXI+PFJl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</w:fldData>
        </w:fldChar>
      </w:r>
      <w:r w:rsidR="00C249BA" w:rsidRPr="00B059C7">
        <w:rPr>
          <w:rFonts w:ascii="Times New Roman" w:hAnsi="Times New Roman" w:cs="Times New Roman"/>
        </w:rPr>
        <w:instrText xml:space="preserve"> ADDIN EN.CITE.DATA </w:instrText>
      </w:r>
      <w:r w:rsidR="00C249BA" w:rsidRPr="00B059C7">
        <w:rPr>
          <w:rFonts w:ascii="Times New Roman" w:hAnsi="Times New Roman" w:cs="Times New Roman"/>
        </w:rPr>
      </w:r>
      <w:r w:rsidR="00C249BA" w:rsidRPr="00B059C7">
        <w:rPr>
          <w:rFonts w:ascii="Times New Roman" w:hAnsi="Times New Roman" w:cs="Times New Roman"/>
        </w:rPr>
        <w:fldChar w:fldCharType="end"/>
      </w:r>
      <w:r w:rsidR="006D5EF8" w:rsidRPr="00B059C7">
        <w:rPr>
          <w:rFonts w:ascii="Times New Roman" w:hAnsi="Times New Roman" w:cs="Times New Roman"/>
        </w:rPr>
      </w:r>
      <w:r w:rsidR="006D5EF8" w:rsidRPr="00B059C7">
        <w:rPr>
          <w:rFonts w:ascii="Times New Roman" w:hAnsi="Times New Roman" w:cs="Times New Roman"/>
        </w:rPr>
        <w:fldChar w:fldCharType="separate"/>
      </w:r>
      <w:r w:rsidR="00C249BA" w:rsidRPr="00B059C7">
        <w:rPr>
          <w:rFonts w:ascii="Times New Roman" w:hAnsi="Times New Roman" w:cs="Times New Roman"/>
          <w:noProof/>
        </w:rPr>
        <w:t>(Hreljac, 1993; Minetti et al., 1994; Noble et al., 1973; Prilutsky &amp; Gregor, 2001)</w:t>
      </w:r>
      <w:r w:rsidR="006D5EF8" w:rsidRPr="00B059C7">
        <w:rPr>
          <w:rFonts w:ascii="Times New Roman" w:hAnsi="Times New Roman" w:cs="Times New Roman"/>
        </w:rPr>
        <w:fldChar w:fldCharType="end"/>
      </w:r>
      <w:r w:rsidR="00563AF9" w:rsidRPr="00B059C7">
        <w:rPr>
          <w:rFonts w:ascii="Times New Roman" w:hAnsi="Times New Roman" w:cs="Times New Roman"/>
        </w:rPr>
        <w:t>,</w:t>
      </w:r>
      <w:r w:rsidR="00B706BB" w:rsidRPr="00B059C7">
        <w:rPr>
          <w:rFonts w:ascii="Times New Roman" w:hAnsi="Times New Roman" w:cs="Times New Roman"/>
        </w:rPr>
        <w:t xml:space="preserve"> or suboptimal energy substrate </w:t>
      </w:r>
      <w:r w:rsidR="001F15AC" w:rsidRPr="00B059C7">
        <w:rPr>
          <w:rFonts w:ascii="Times New Roman" w:hAnsi="Times New Roman" w:cs="Times New Roman"/>
        </w:rPr>
        <w:t>ut</w:t>
      </w:r>
      <w:r w:rsidR="00032FF7">
        <w:rPr>
          <w:rFonts w:ascii="Times New Roman" w:hAnsi="Times New Roman" w:cs="Times New Roman"/>
        </w:rPr>
        <w:t>i</w:t>
      </w:r>
      <w:r w:rsidR="001F15AC" w:rsidRPr="00B059C7">
        <w:rPr>
          <w:rFonts w:ascii="Times New Roman" w:hAnsi="Times New Roman" w:cs="Times New Roman"/>
        </w:rPr>
        <w:t xml:space="preserve">lization </w:t>
      </w:r>
      <w:r w:rsidR="00B706BB" w:rsidRPr="00B059C7">
        <w:rPr>
          <w:rFonts w:ascii="Times New Roman" w:hAnsi="Times New Roman" w:cs="Times New Roman"/>
        </w:rPr>
        <w:fldChar w:fldCharType="begin">
          <w:fldData xml:space="preserve">PEVuZE5vdGU+PENpdGU+PEF1dGhvcj5HYW5sZXk8L0F1dGhvcj48WWVhcj4yMDExPC9ZZWFyPjxS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</w:fldData>
        </w:fldChar>
      </w:r>
      <w:r w:rsidR="00B706BB" w:rsidRPr="00B059C7">
        <w:rPr>
          <w:rFonts w:ascii="Times New Roman" w:hAnsi="Times New Roman" w:cs="Times New Roman"/>
        </w:rPr>
        <w:instrText xml:space="preserve"> ADDIN EN.CITE </w:instrText>
      </w:r>
      <w:r w:rsidR="00B706BB" w:rsidRPr="00B059C7">
        <w:rPr>
          <w:rFonts w:ascii="Times New Roman" w:hAnsi="Times New Roman" w:cs="Times New Roman"/>
        </w:rPr>
        <w:fldChar w:fldCharType="begin">
          <w:fldData xml:space="preserve">PEVuZE5vdGU+PENpdGU+PEF1dGhvcj5HYW5sZXk8L0F1dGhvcj48WWVhcj4yMDExPC9ZZWFyPjxS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</w:fldData>
        </w:fldChar>
      </w:r>
      <w:r w:rsidR="00B706BB" w:rsidRPr="00B059C7">
        <w:rPr>
          <w:rFonts w:ascii="Times New Roman" w:hAnsi="Times New Roman" w:cs="Times New Roman"/>
        </w:rPr>
        <w:instrText xml:space="preserve"> ADDIN EN.CITE.DATA </w:instrText>
      </w:r>
      <w:r w:rsidR="00B706BB" w:rsidRPr="00B059C7">
        <w:rPr>
          <w:rFonts w:ascii="Times New Roman" w:hAnsi="Times New Roman" w:cs="Times New Roman"/>
        </w:rPr>
      </w:r>
      <w:r w:rsidR="00B706BB" w:rsidRPr="00B059C7">
        <w:rPr>
          <w:rFonts w:ascii="Times New Roman" w:hAnsi="Times New Roman" w:cs="Times New Roman"/>
        </w:rPr>
        <w:fldChar w:fldCharType="end"/>
      </w:r>
      <w:r w:rsidR="00B706BB" w:rsidRPr="00B059C7">
        <w:rPr>
          <w:rFonts w:ascii="Times New Roman" w:hAnsi="Times New Roman" w:cs="Times New Roman"/>
        </w:rPr>
      </w:r>
      <w:r w:rsidR="00B706BB" w:rsidRPr="00B059C7">
        <w:rPr>
          <w:rFonts w:ascii="Times New Roman" w:hAnsi="Times New Roman" w:cs="Times New Roman"/>
        </w:rPr>
        <w:fldChar w:fldCharType="separate"/>
      </w:r>
      <w:r w:rsidR="00B706BB" w:rsidRPr="00B059C7">
        <w:rPr>
          <w:rFonts w:ascii="Times New Roman" w:hAnsi="Times New Roman" w:cs="Times New Roman"/>
          <w:noProof/>
        </w:rPr>
        <w:t>(Ganley, Stock, Herman, Santello, &amp; Willis, 2011)</w:t>
      </w:r>
      <w:r w:rsidR="00B706BB" w:rsidRPr="00B059C7">
        <w:rPr>
          <w:rFonts w:ascii="Times New Roman" w:hAnsi="Times New Roman" w:cs="Times New Roman"/>
        </w:rPr>
        <w:fldChar w:fldCharType="end"/>
      </w:r>
      <w:r w:rsidR="004A1B83" w:rsidRPr="00B059C7">
        <w:rPr>
          <w:rFonts w:ascii="Times New Roman" w:hAnsi="Times New Roman" w:cs="Times New Roman"/>
        </w:rPr>
        <w:t>.</w:t>
      </w:r>
      <w:r w:rsidR="00563AF9" w:rsidRPr="00B059C7">
        <w:rPr>
          <w:rFonts w:ascii="Times New Roman" w:hAnsi="Times New Roman" w:cs="Times New Roman"/>
        </w:rPr>
        <w:t xml:space="preserve"> Mathematically, </w:t>
      </w:r>
      <w:r w:rsidR="00CD380B" w:rsidRPr="00B059C7">
        <w:rPr>
          <w:rFonts w:ascii="Times New Roman" w:hAnsi="Times New Roman" w:cs="Times New Roman"/>
        </w:rPr>
        <w:t>the Froude n</w:t>
      </w:r>
      <w:r w:rsidR="00563AF9" w:rsidRPr="00B059C7">
        <w:rPr>
          <w:rFonts w:ascii="Times New Roman" w:hAnsi="Times New Roman" w:cs="Times New Roman"/>
        </w:rPr>
        <w:t>umber</w:t>
      </w:r>
      <w:r w:rsidR="005542B8" w:rsidRPr="00B059C7">
        <w:rPr>
          <w:rFonts w:ascii="Times New Roman" w:hAnsi="Times New Roman" w:cs="Times New Roman"/>
        </w:rPr>
        <w:t xml:space="preserve"> </w:t>
      </w:r>
      <w:r w:rsidR="000B5122" w:rsidRPr="00B059C7">
        <w:rPr>
          <w:rFonts w:ascii="Times New Roman" w:hAnsi="Times New Roman" w:cs="Times New Roman"/>
        </w:rPr>
        <w:t>(Fr) is expressed as</w:t>
      </w:r>
      <w:r w:rsidR="005542B8" w:rsidRPr="00B059C7">
        <w:rPr>
          <w:rFonts w:ascii="Times New Roman" w:hAnsi="Times New Roman" w:cs="Times New Roman"/>
        </w:rPr>
        <w:t xml:space="preserve"> Fr = v</w:t>
      </w:r>
      <w:r w:rsidR="005542B8" w:rsidRPr="00B059C7">
        <w:rPr>
          <w:rFonts w:ascii="Times New Roman" w:hAnsi="Times New Roman" w:cs="Times New Roman"/>
          <w:vertAlign w:val="superscript"/>
        </w:rPr>
        <w:t>2</w:t>
      </w:r>
      <w:r w:rsidR="005542B8" w:rsidRPr="00B059C7">
        <w:rPr>
          <w:rFonts w:ascii="Times New Roman" w:hAnsi="Times New Roman" w:cs="Times New Roman"/>
        </w:rPr>
        <w:t>/(g*l), where v = velocity, g = acceleration due to gravity, and l = leg length</w:t>
      </w:r>
      <w:r w:rsidR="00D627AB" w:rsidRPr="00B059C7">
        <w:rPr>
          <w:rFonts w:ascii="Times New Roman" w:hAnsi="Times New Roman" w:cs="Times New Roman"/>
        </w:rPr>
        <w:t xml:space="preserve">, </w:t>
      </w:r>
      <w:r w:rsidR="000B5122" w:rsidRPr="00B059C7">
        <w:rPr>
          <w:rFonts w:ascii="Times New Roman" w:hAnsi="Times New Roman" w:cs="Times New Roman"/>
        </w:rPr>
        <w:t xml:space="preserve">assuming a paradigm wherein </w:t>
      </w:r>
      <w:r w:rsidR="006026CF" w:rsidRPr="00B059C7">
        <w:rPr>
          <w:rFonts w:ascii="Times New Roman" w:hAnsi="Times New Roman" w:cs="Times New Roman"/>
        </w:rPr>
        <w:t xml:space="preserve">gait </w:t>
      </w:r>
      <w:r w:rsidR="000B5122" w:rsidRPr="00B059C7">
        <w:rPr>
          <w:rFonts w:ascii="Times New Roman" w:hAnsi="Times New Roman" w:cs="Times New Roman"/>
        </w:rPr>
        <w:t xml:space="preserve">is modeled </w:t>
      </w:r>
      <w:r w:rsidR="006026CF" w:rsidRPr="00B059C7">
        <w:rPr>
          <w:rFonts w:ascii="Times New Roman" w:hAnsi="Times New Roman" w:cs="Times New Roman"/>
        </w:rPr>
        <w:t xml:space="preserve">as an inverted pendulum </w:t>
      </w:r>
      <w:r w:rsidR="009F6C53" w:rsidRPr="00B059C7">
        <w:rPr>
          <w:rFonts w:ascii="Times New Roman" w:hAnsi="Times New Roman" w:cs="Times New Roman"/>
        </w:rPr>
        <w:t xml:space="preserve">that </w:t>
      </w:r>
      <w:r w:rsidR="00D06349" w:rsidRPr="00B059C7">
        <w:rPr>
          <w:rFonts w:ascii="Times New Roman" w:hAnsi="Times New Roman" w:cs="Times New Roman"/>
        </w:rPr>
        <w:t>incorporates</w:t>
      </w:r>
      <w:r w:rsidR="00D627AB" w:rsidRPr="00B059C7">
        <w:rPr>
          <w:rFonts w:ascii="Times New Roman" w:hAnsi="Times New Roman" w:cs="Times New Roman"/>
        </w:rPr>
        <w:t xml:space="preserve"> leg length</w:t>
      </w:r>
      <w:r w:rsidR="000B5122" w:rsidRPr="00B059C7">
        <w:rPr>
          <w:rFonts w:ascii="Times New Roman" w:hAnsi="Times New Roman" w:cs="Times New Roman"/>
        </w:rPr>
        <w:t xml:space="preserve">. </w:t>
      </w:r>
      <w:r w:rsidR="009F6C53" w:rsidRPr="00B059C7">
        <w:rPr>
          <w:rFonts w:ascii="Times New Roman" w:hAnsi="Times New Roman" w:cs="Times New Roman"/>
        </w:rPr>
        <w:t xml:space="preserve">The Froude number provides an index for predicting the speed for this transition </w:t>
      </w:r>
      <w:r w:rsidR="009F6C53" w:rsidRPr="00B059C7">
        <w:rPr>
          <w:rFonts w:ascii="Times New Roman" w:hAnsi="Times New Roman" w:cs="Times New Roman"/>
        </w:rPr>
        <w:fldChar w:fldCharType="begin">
          <w:fldData xml:space="preserve">PEVuZE5vdGU+PENpdGU+PEF1dGhvcj5Vc2hlcndvb2Q8L0F1dGhvcj48WWVhcj4yMDA1PC9ZZWFy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</w:fldData>
        </w:fldChar>
      </w:r>
      <w:r w:rsidR="009F6C53" w:rsidRPr="00B059C7">
        <w:rPr>
          <w:rFonts w:ascii="Times New Roman" w:hAnsi="Times New Roman" w:cs="Times New Roman"/>
        </w:rPr>
        <w:instrText xml:space="preserve"> ADDIN EN.CITE </w:instrText>
      </w:r>
      <w:r w:rsidR="009F6C53" w:rsidRPr="00B059C7">
        <w:rPr>
          <w:rFonts w:ascii="Times New Roman" w:hAnsi="Times New Roman" w:cs="Times New Roman"/>
        </w:rPr>
        <w:fldChar w:fldCharType="begin">
          <w:fldData xml:space="preserve">PEVuZE5vdGU+PENpdGU+PEF1dGhvcj5Vc2hlcndvb2Q8L0F1dGhvcj48WWVhcj4yMDA1PC9ZZWFy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</w:fldData>
        </w:fldChar>
      </w:r>
      <w:r w:rsidR="009F6C53" w:rsidRPr="00B059C7">
        <w:rPr>
          <w:rFonts w:ascii="Times New Roman" w:hAnsi="Times New Roman" w:cs="Times New Roman"/>
        </w:rPr>
        <w:instrText xml:space="preserve"> ADDIN EN.CITE.DATA </w:instrText>
      </w:r>
      <w:r w:rsidR="009F6C53" w:rsidRPr="00B059C7">
        <w:rPr>
          <w:rFonts w:ascii="Times New Roman" w:hAnsi="Times New Roman" w:cs="Times New Roman"/>
        </w:rPr>
      </w:r>
      <w:r w:rsidR="009F6C53" w:rsidRPr="00B059C7">
        <w:rPr>
          <w:rFonts w:ascii="Times New Roman" w:hAnsi="Times New Roman" w:cs="Times New Roman"/>
        </w:rPr>
        <w:fldChar w:fldCharType="end"/>
      </w:r>
      <w:r w:rsidR="009F6C53" w:rsidRPr="00B059C7">
        <w:rPr>
          <w:rFonts w:ascii="Times New Roman" w:hAnsi="Times New Roman" w:cs="Times New Roman"/>
        </w:rPr>
      </w:r>
      <w:r w:rsidR="009F6C53" w:rsidRPr="00B059C7">
        <w:rPr>
          <w:rFonts w:ascii="Times New Roman" w:hAnsi="Times New Roman" w:cs="Times New Roman"/>
        </w:rPr>
        <w:fldChar w:fldCharType="separate"/>
      </w:r>
      <w:r w:rsidR="009F6C53" w:rsidRPr="00B059C7">
        <w:rPr>
          <w:rFonts w:ascii="Times New Roman" w:hAnsi="Times New Roman" w:cs="Times New Roman"/>
          <w:noProof/>
        </w:rPr>
        <w:t>(Alexander, 1989; Usherwood, 2005)</w:t>
      </w:r>
      <w:r w:rsidR="009F6C53" w:rsidRPr="00B059C7">
        <w:rPr>
          <w:rFonts w:ascii="Times New Roman" w:hAnsi="Times New Roman" w:cs="Times New Roman"/>
        </w:rPr>
        <w:fldChar w:fldCharType="end"/>
      </w:r>
      <w:r w:rsidR="009F6C53" w:rsidRPr="00B059C7">
        <w:rPr>
          <w:rFonts w:ascii="Times New Roman" w:hAnsi="Times New Roman" w:cs="Times New Roman"/>
        </w:rPr>
        <w:t>. Specifically, t</w:t>
      </w:r>
      <w:r w:rsidR="000B5122" w:rsidRPr="00B059C7">
        <w:rPr>
          <w:rFonts w:ascii="Times New Roman" w:hAnsi="Times New Roman" w:cs="Times New Roman"/>
        </w:rPr>
        <w:t>h</w:t>
      </w:r>
      <w:r w:rsidR="009F6C53" w:rsidRPr="00B059C7">
        <w:rPr>
          <w:rFonts w:ascii="Times New Roman" w:hAnsi="Times New Roman" w:cs="Times New Roman"/>
        </w:rPr>
        <w:t>e</w:t>
      </w:r>
      <w:r w:rsidR="000B5122" w:rsidRPr="00B059C7">
        <w:rPr>
          <w:rFonts w:ascii="Times New Roman" w:hAnsi="Times New Roman" w:cs="Times New Roman"/>
        </w:rPr>
        <w:t xml:space="preserve"> model</w:t>
      </w:r>
      <w:r w:rsidR="00D627AB" w:rsidRPr="00B059C7">
        <w:rPr>
          <w:rFonts w:ascii="Times New Roman" w:hAnsi="Times New Roman" w:cs="Times New Roman"/>
        </w:rPr>
        <w:t xml:space="preserve"> suggests that </w:t>
      </w:r>
      <w:r w:rsidR="00EB2095" w:rsidRPr="00B059C7">
        <w:rPr>
          <w:rFonts w:ascii="Times New Roman" w:hAnsi="Times New Roman" w:cs="Times New Roman"/>
        </w:rPr>
        <w:t xml:space="preserve">walking cannot occur </w:t>
      </w:r>
      <w:r w:rsidR="006026CF" w:rsidRPr="00B059C7">
        <w:rPr>
          <w:rFonts w:ascii="Times New Roman" w:hAnsi="Times New Roman" w:cs="Times New Roman"/>
        </w:rPr>
        <w:t xml:space="preserve">when the </w:t>
      </w:r>
      <w:r w:rsidR="00DC4D0D" w:rsidRPr="00B059C7">
        <w:rPr>
          <w:rFonts w:ascii="Times New Roman" w:hAnsi="Times New Roman" w:cs="Times New Roman"/>
        </w:rPr>
        <w:t xml:space="preserve">centrifugal acceleration forces </w:t>
      </w:r>
      <w:r w:rsidR="00E37379" w:rsidRPr="00B059C7">
        <w:rPr>
          <w:rFonts w:ascii="Times New Roman" w:hAnsi="Times New Roman" w:cs="Times New Roman"/>
        </w:rPr>
        <w:t>exceed</w:t>
      </w:r>
      <w:r w:rsidR="00DC4D0D" w:rsidRPr="00B059C7">
        <w:rPr>
          <w:rFonts w:ascii="Times New Roman" w:hAnsi="Times New Roman" w:cs="Times New Roman"/>
        </w:rPr>
        <w:t xml:space="preserve"> the </w:t>
      </w:r>
      <w:r w:rsidR="007B6D3A" w:rsidRPr="00B059C7">
        <w:rPr>
          <w:rFonts w:ascii="Times New Roman" w:hAnsi="Times New Roman" w:cs="Times New Roman"/>
        </w:rPr>
        <w:t xml:space="preserve">centripetal </w:t>
      </w:r>
      <w:r w:rsidR="00DC4D0D" w:rsidRPr="00B059C7">
        <w:rPr>
          <w:rFonts w:ascii="Times New Roman" w:hAnsi="Times New Roman" w:cs="Times New Roman"/>
        </w:rPr>
        <w:t>forces</w:t>
      </w:r>
      <w:r w:rsidR="007B6D3A" w:rsidRPr="00B059C7">
        <w:rPr>
          <w:rFonts w:ascii="Times New Roman" w:hAnsi="Times New Roman" w:cs="Times New Roman"/>
        </w:rPr>
        <w:t xml:space="preserve"> due to gravity</w:t>
      </w:r>
      <w:r w:rsidR="00DC4D0D" w:rsidRPr="00B059C7">
        <w:rPr>
          <w:rFonts w:ascii="Times New Roman" w:hAnsi="Times New Roman" w:cs="Times New Roman"/>
        </w:rPr>
        <w:t xml:space="preserve">, </w:t>
      </w:r>
      <w:r w:rsidR="000B5122" w:rsidRPr="00B059C7">
        <w:rPr>
          <w:rFonts w:ascii="Times New Roman" w:hAnsi="Times New Roman" w:cs="Times New Roman"/>
        </w:rPr>
        <w:t xml:space="preserve">which </w:t>
      </w:r>
      <w:r w:rsidR="00DC4D0D" w:rsidRPr="00B059C7">
        <w:rPr>
          <w:rFonts w:ascii="Times New Roman" w:hAnsi="Times New Roman" w:cs="Times New Roman"/>
        </w:rPr>
        <w:t xml:space="preserve">thereby </w:t>
      </w:r>
      <w:r w:rsidR="000B5122" w:rsidRPr="00B059C7">
        <w:rPr>
          <w:rFonts w:ascii="Times New Roman" w:hAnsi="Times New Roman" w:cs="Times New Roman"/>
        </w:rPr>
        <w:t xml:space="preserve">requires </w:t>
      </w:r>
      <w:r w:rsidR="00DC4D0D" w:rsidRPr="00B059C7">
        <w:rPr>
          <w:rFonts w:ascii="Times New Roman" w:hAnsi="Times New Roman" w:cs="Times New Roman"/>
        </w:rPr>
        <w:t>a flight phase</w:t>
      </w:r>
      <w:r w:rsidR="000B5122" w:rsidRPr="00B059C7">
        <w:rPr>
          <w:rFonts w:ascii="Times New Roman" w:hAnsi="Times New Roman" w:cs="Times New Roman"/>
        </w:rPr>
        <w:t xml:space="preserve"> </w:t>
      </w:r>
      <w:r w:rsidR="001F15AC" w:rsidRPr="00B059C7">
        <w:rPr>
          <w:rFonts w:ascii="Times New Roman" w:hAnsi="Times New Roman" w:cs="Times New Roman"/>
        </w:rPr>
        <w:t xml:space="preserve">(i.e., during which neither foot is in contact with the ground in bipedal locomotion) </w:t>
      </w:r>
      <w:r w:rsidR="000B5122" w:rsidRPr="00B059C7">
        <w:rPr>
          <w:rFonts w:ascii="Times New Roman" w:hAnsi="Times New Roman" w:cs="Times New Roman"/>
        </w:rPr>
        <w:t>within the gait pattern</w:t>
      </w:r>
      <w:r w:rsidR="009324F2" w:rsidRPr="00B059C7">
        <w:rPr>
          <w:rFonts w:ascii="Times New Roman" w:hAnsi="Times New Roman" w:cs="Times New Roman"/>
        </w:rPr>
        <w:t xml:space="preserve">. </w:t>
      </w:r>
    </w:p>
    <w:p w14:paraId="759AFD1F" w14:textId="77777777" w:rsidR="00D06349" w:rsidRPr="00B059C7" w:rsidRDefault="004A10FB" w:rsidP="00796EA6">
      <w:pPr>
        <w:rPr>
          <w:rFonts w:ascii="Times New Roman" w:hAnsi="Times New Roman" w:cs="Times New Roman"/>
        </w:rPr>
      </w:pPr>
      <w:r w:rsidRPr="00B059C7">
        <w:rPr>
          <w:rFonts w:ascii="Times New Roman" w:hAnsi="Times New Roman" w:cs="Times New Roman"/>
        </w:rPr>
        <w:tab/>
      </w:r>
      <w:r w:rsidR="00A60694">
        <w:rPr>
          <w:rFonts w:ascii="Times New Roman" w:hAnsi="Times New Roman" w:cs="Times New Roman"/>
        </w:rPr>
        <w:t xml:space="preserve">While </w:t>
      </w:r>
      <w:r w:rsidR="00A6612E">
        <w:rPr>
          <w:rFonts w:ascii="Times New Roman" w:hAnsi="Times New Roman" w:cs="Times New Roman"/>
        </w:rPr>
        <w:t xml:space="preserve">biomechanics researchers use </w:t>
      </w:r>
      <w:r w:rsidR="00FA6D61">
        <w:rPr>
          <w:rFonts w:ascii="Times New Roman" w:hAnsi="Times New Roman" w:cs="Times New Roman"/>
        </w:rPr>
        <w:t>the Froude number</w:t>
      </w:r>
      <w:r w:rsidR="00A6612E">
        <w:rPr>
          <w:rFonts w:ascii="Times New Roman" w:hAnsi="Times New Roman" w:cs="Times New Roman"/>
        </w:rPr>
        <w:t xml:space="preserve"> to predi</w:t>
      </w:r>
      <w:r w:rsidR="00CC687C">
        <w:rPr>
          <w:rFonts w:ascii="Times New Roman" w:hAnsi="Times New Roman" w:cs="Times New Roman"/>
        </w:rPr>
        <w:t>ct transitions in gait behavior (i.e., walking or running)</w:t>
      </w:r>
      <w:r w:rsidR="00A6612E">
        <w:rPr>
          <w:rFonts w:ascii="Times New Roman" w:hAnsi="Times New Roman" w:cs="Times New Roman"/>
        </w:rPr>
        <w:t xml:space="preserve"> in laboratory settings</w:t>
      </w:r>
      <w:r w:rsidR="00FA6D61">
        <w:rPr>
          <w:rFonts w:ascii="Times New Roman" w:hAnsi="Times New Roman" w:cs="Times New Roman"/>
        </w:rPr>
        <w:t xml:space="preserve">, its applicability </w:t>
      </w:r>
      <w:r w:rsidR="00A6612E">
        <w:rPr>
          <w:rFonts w:ascii="Times New Roman" w:hAnsi="Times New Roman" w:cs="Times New Roman"/>
        </w:rPr>
        <w:t xml:space="preserve">outside of the laboratory is </w:t>
      </w:r>
      <w:r w:rsidR="00640B1F">
        <w:rPr>
          <w:rFonts w:ascii="Times New Roman" w:hAnsi="Times New Roman" w:cs="Times New Roman"/>
        </w:rPr>
        <w:t>limited b</w:t>
      </w:r>
      <w:r w:rsidR="00A6612E">
        <w:rPr>
          <w:rFonts w:ascii="Times New Roman" w:hAnsi="Times New Roman" w:cs="Times New Roman"/>
        </w:rPr>
        <w:t>ecause of</w:t>
      </w:r>
      <w:r w:rsidR="00640B1F">
        <w:rPr>
          <w:rFonts w:ascii="Times New Roman" w:hAnsi="Times New Roman" w:cs="Times New Roman"/>
        </w:rPr>
        <w:t xml:space="preserve"> its </w:t>
      </w:r>
      <w:r w:rsidR="0011507E">
        <w:rPr>
          <w:rFonts w:ascii="Times New Roman" w:hAnsi="Times New Roman" w:cs="Times New Roman"/>
        </w:rPr>
        <w:t>necessity</w:t>
      </w:r>
      <w:r w:rsidR="00640B1F">
        <w:rPr>
          <w:rFonts w:ascii="Times New Roman" w:hAnsi="Times New Roman" w:cs="Times New Roman"/>
        </w:rPr>
        <w:t xml:space="preserve"> to include precise measures of</w:t>
      </w:r>
      <w:r w:rsidR="00A6612E">
        <w:rPr>
          <w:rFonts w:ascii="Times New Roman" w:hAnsi="Times New Roman" w:cs="Times New Roman"/>
        </w:rPr>
        <w:t xml:space="preserve"> both</w:t>
      </w:r>
      <w:r w:rsidR="00640B1F">
        <w:rPr>
          <w:rFonts w:ascii="Times New Roman" w:hAnsi="Times New Roman" w:cs="Times New Roman"/>
        </w:rPr>
        <w:t xml:space="preserve"> leg length and speed.</w:t>
      </w:r>
      <w:r w:rsidR="00A6612E">
        <w:rPr>
          <w:rFonts w:ascii="Times New Roman" w:hAnsi="Times New Roman" w:cs="Times New Roman"/>
        </w:rPr>
        <w:t xml:space="preserve"> </w:t>
      </w:r>
      <w:r w:rsidR="0011507E">
        <w:rPr>
          <w:rFonts w:ascii="Times New Roman" w:hAnsi="Times New Roman" w:cs="Times New Roman"/>
        </w:rPr>
        <w:t>Conversely, step-based metrics such as steps/day and cadence (steps/min) have gained popularity in physical activity research because most individuals intuitively understand what a ‘step’ is. Moreover, step-based metrics</w:t>
      </w:r>
      <w:r w:rsidR="0011507E" w:rsidRPr="00B059C7">
        <w:rPr>
          <w:rFonts w:ascii="Times New Roman" w:hAnsi="Times New Roman" w:cs="Times New Roman"/>
        </w:rPr>
        <w:t xml:space="preserve"> may provide a means by which to classify </w:t>
      </w:r>
      <w:r w:rsidR="0011507E">
        <w:rPr>
          <w:rFonts w:ascii="Times New Roman" w:hAnsi="Times New Roman" w:cs="Times New Roman"/>
        </w:rPr>
        <w:t xml:space="preserve">gait behavior </w:t>
      </w:r>
      <w:r w:rsidR="0011507E">
        <w:rPr>
          <w:rFonts w:ascii="Times New Roman" w:hAnsi="Times New Roman" w:cs="Times New Roman"/>
        </w:rPr>
        <w:lastRenderedPageBreak/>
        <w:t xml:space="preserve">(i.e., </w:t>
      </w:r>
      <w:r w:rsidR="0011507E" w:rsidRPr="00B059C7">
        <w:rPr>
          <w:rFonts w:ascii="Times New Roman" w:hAnsi="Times New Roman" w:cs="Times New Roman"/>
        </w:rPr>
        <w:t>walking and running</w:t>
      </w:r>
      <w:r w:rsidR="0011507E">
        <w:rPr>
          <w:rFonts w:ascii="Times New Roman" w:hAnsi="Times New Roman" w:cs="Times New Roman"/>
        </w:rPr>
        <w:t>). To attain step-based measures, w</w:t>
      </w:r>
      <w:r w:rsidR="00D06349" w:rsidRPr="00B059C7">
        <w:rPr>
          <w:rFonts w:ascii="Times New Roman" w:hAnsi="Times New Roman" w:cs="Times New Roman"/>
        </w:rPr>
        <w:t xml:space="preserve">earable sensors are becoming increasingly popular </w:t>
      </w:r>
      <w:r w:rsidR="00577A2C" w:rsidRPr="00B059C7">
        <w:rPr>
          <w:rFonts w:ascii="Times New Roman" w:hAnsi="Times New Roman" w:cs="Times New Roman"/>
        </w:rPr>
        <w:t xml:space="preserve">for use </w:t>
      </w:r>
      <w:r w:rsidR="00D06349" w:rsidRPr="00B059C7">
        <w:rPr>
          <w:rFonts w:ascii="Times New Roman" w:hAnsi="Times New Roman" w:cs="Times New Roman"/>
        </w:rPr>
        <w:t xml:space="preserve">in laboratory </w:t>
      </w:r>
      <w:r w:rsidR="00B04F2E" w:rsidRPr="00B059C7">
        <w:rPr>
          <w:rFonts w:ascii="Times New Roman" w:hAnsi="Times New Roman" w:cs="Times New Roman"/>
        </w:rPr>
        <w:t>and</w:t>
      </w:r>
      <w:r w:rsidR="00D06349" w:rsidRPr="00B059C7">
        <w:rPr>
          <w:rFonts w:ascii="Times New Roman" w:hAnsi="Times New Roman" w:cs="Times New Roman"/>
        </w:rPr>
        <w:t xml:space="preserve"> free-living research</w:t>
      </w:r>
      <w:r w:rsidR="00137CC3" w:rsidRPr="00B059C7">
        <w:rPr>
          <w:rFonts w:ascii="Times New Roman" w:hAnsi="Times New Roman" w:cs="Times New Roman"/>
        </w:rPr>
        <w:t xml:space="preserve"> and </w:t>
      </w:r>
      <w:r w:rsidR="00D06349" w:rsidRPr="00B059C7">
        <w:rPr>
          <w:rFonts w:ascii="Times New Roman" w:hAnsi="Times New Roman" w:cs="Times New Roman"/>
        </w:rPr>
        <w:t>by consumers.</w:t>
      </w:r>
      <w:r w:rsidR="00E8506F" w:rsidRPr="00B059C7">
        <w:rPr>
          <w:rFonts w:ascii="Times New Roman" w:hAnsi="Times New Roman" w:cs="Times New Roman"/>
        </w:rPr>
        <w:t xml:space="preserve"> </w:t>
      </w:r>
      <w:r w:rsidR="0011507E">
        <w:rPr>
          <w:rFonts w:ascii="Times New Roman" w:hAnsi="Times New Roman" w:cs="Times New Roman"/>
        </w:rPr>
        <w:t>Importantly</w:t>
      </w:r>
      <w:r w:rsidR="00E75FCD">
        <w:rPr>
          <w:rFonts w:ascii="Times New Roman" w:hAnsi="Times New Roman" w:cs="Times New Roman"/>
        </w:rPr>
        <w:t>,</w:t>
      </w:r>
      <w:r w:rsidR="0011507E">
        <w:rPr>
          <w:rFonts w:ascii="Times New Roman" w:hAnsi="Times New Roman" w:cs="Times New Roman"/>
        </w:rPr>
        <w:t xml:space="preserve"> m</w:t>
      </w:r>
      <w:r w:rsidR="00BA4E2B" w:rsidRPr="00B059C7">
        <w:rPr>
          <w:rFonts w:ascii="Times New Roman" w:hAnsi="Times New Roman" w:cs="Times New Roman"/>
        </w:rPr>
        <w:t xml:space="preserve">ost of these wearable sensors do not directly provide the precise speed information required </w:t>
      </w:r>
      <w:r w:rsidR="00266AF7" w:rsidRPr="00B059C7">
        <w:rPr>
          <w:rFonts w:ascii="Times New Roman" w:hAnsi="Times New Roman" w:cs="Times New Roman"/>
        </w:rPr>
        <w:t xml:space="preserve">to </w:t>
      </w:r>
      <w:r w:rsidR="009F6C53" w:rsidRPr="00B059C7">
        <w:rPr>
          <w:rFonts w:ascii="Times New Roman" w:hAnsi="Times New Roman" w:cs="Times New Roman"/>
        </w:rPr>
        <w:t>calculate</w:t>
      </w:r>
      <w:r w:rsidR="00266AF7" w:rsidRPr="00B059C7">
        <w:rPr>
          <w:rFonts w:ascii="Times New Roman" w:hAnsi="Times New Roman" w:cs="Times New Roman"/>
        </w:rPr>
        <w:t xml:space="preserve"> the Froude number</w:t>
      </w:r>
      <w:r w:rsidR="00E75FCD">
        <w:rPr>
          <w:rFonts w:ascii="Times New Roman" w:hAnsi="Times New Roman" w:cs="Times New Roman"/>
        </w:rPr>
        <w:t>, and thus corresponding gait behavior</w:t>
      </w:r>
      <w:r w:rsidR="00BA4E2B" w:rsidRPr="00B059C7">
        <w:rPr>
          <w:rFonts w:ascii="Times New Roman" w:hAnsi="Times New Roman" w:cs="Times New Roman"/>
        </w:rPr>
        <w:t>.</w:t>
      </w:r>
      <w:r w:rsidR="001C2382" w:rsidRPr="00B059C7">
        <w:rPr>
          <w:rFonts w:ascii="Times New Roman" w:hAnsi="Times New Roman" w:cs="Times New Roman"/>
        </w:rPr>
        <w:t xml:space="preserve"> </w:t>
      </w:r>
      <w:r w:rsidR="0011507E">
        <w:rPr>
          <w:rFonts w:ascii="Times New Roman" w:hAnsi="Times New Roman" w:cs="Times New Roman"/>
        </w:rPr>
        <w:t>However,</w:t>
      </w:r>
      <w:r w:rsidR="009921F5" w:rsidRPr="00B059C7">
        <w:rPr>
          <w:rFonts w:ascii="Times New Roman" w:hAnsi="Times New Roman" w:cs="Times New Roman"/>
        </w:rPr>
        <w:t xml:space="preserve"> </w:t>
      </w:r>
      <w:r w:rsidR="001C2382" w:rsidRPr="00B059C7">
        <w:rPr>
          <w:rFonts w:ascii="Times New Roman" w:hAnsi="Times New Roman" w:cs="Times New Roman"/>
        </w:rPr>
        <w:t xml:space="preserve">many sensors </w:t>
      </w:r>
      <w:r w:rsidR="00EC4DDA" w:rsidRPr="00B059C7">
        <w:rPr>
          <w:rFonts w:ascii="Times New Roman" w:hAnsi="Times New Roman" w:cs="Times New Roman"/>
        </w:rPr>
        <w:t xml:space="preserve">do </w:t>
      </w:r>
      <w:r w:rsidR="001C2382" w:rsidRPr="00B059C7">
        <w:rPr>
          <w:rFonts w:ascii="Times New Roman" w:hAnsi="Times New Roman" w:cs="Times New Roman"/>
        </w:rPr>
        <w:t>provide minute-by-minute step data (i.e., cadence [steps/min])</w:t>
      </w:r>
      <w:r w:rsidR="00D64E5B">
        <w:rPr>
          <w:rFonts w:ascii="Times New Roman" w:hAnsi="Times New Roman" w:cs="Times New Roman"/>
        </w:rPr>
        <w:t>.</w:t>
      </w:r>
      <w:r w:rsidR="001C2382" w:rsidRPr="00B059C7">
        <w:rPr>
          <w:rFonts w:ascii="Times New Roman" w:hAnsi="Times New Roman" w:cs="Times New Roman"/>
        </w:rPr>
        <w:t xml:space="preserve"> </w:t>
      </w:r>
      <w:r w:rsidR="00B65DE5">
        <w:rPr>
          <w:rFonts w:ascii="Times New Roman" w:hAnsi="Times New Roman" w:cs="Times New Roman"/>
        </w:rPr>
        <w:t>Th</w:t>
      </w:r>
      <w:r w:rsidR="00D64E5B">
        <w:rPr>
          <w:rFonts w:ascii="Times New Roman" w:hAnsi="Times New Roman" w:cs="Times New Roman"/>
        </w:rPr>
        <w:t>us, instead of relying on walking speed</w:t>
      </w:r>
      <w:r w:rsidR="00B65DE5">
        <w:rPr>
          <w:rFonts w:ascii="Times New Roman" w:hAnsi="Times New Roman" w:cs="Times New Roman"/>
        </w:rPr>
        <w:t xml:space="preserve">, </w:t>
      </w:r>
      <w:r w:rsidR="0068190A">
        <w:rPr>
          <w:rFonts w:ascii="Times New Roman" w:hAnsi="Times New Roman" w:cs="Times New Roman"/>
        </w:rPr>
        <w:t xml:space="preserve">perhaps a better approach to describing gait behavior entails understanding the cadences that correspond with walking and running. That is, the </w:t>
      </w:r>
      <w:r w:rsidR="009921F5" w:rsidRPr="00B059C7">
        <w:rPr>
          <w:rFonts w:ascii="Times New Roman" w:hAnsi="Times New Roman" w:cs="Times New Roman"/>
        </w:rPr>
        <w:t>preferred transition cadence (PTC</w:t>
      </w:r>
      <w:r w:rsidR="00427B1E">
        <w:rPr>
          <w:rFonts w:ascii="Times New Roman" w:hAnsi="Times New Roman" w:cs="Times New Roman"/>
        </w:rPr>
        <w:t>, or the cadence that corresponds with the shift from walking to running</w:t>
      </w:r>
      <w:r w:rsidR="009921F5" w:rsidRPr="00B059C7">
        <w:rPr>
          <w:rFonts w:ascii="Times New Roman" w:hAnsi="Times New Roman" w:cs="Times New Roman"/>
        </w:rPr>
        <w:t>) may be a</w:t>
      </w:r>
      <w:r w:rsidR="003A2751" w:rsidRPr="00B059C7">
        <w:rPr>
          <w:rFonts w:ascii="Times New Roman" w:hAnsi="Times New Roman" w:cs="Times New Roman"/>
        </w:rPr>
        <w:t xml:space="preserve"> more practical and </w:t>
      </w:r>
      <w:r w:rsidR="00032FF7">
        <w:rPr>
          <w:rFonts w:ascii="Times New Roman" w:hAnsi="Times New Roman" w:cs="Times New Roman"/>
        </w:rPr>
        <w:t>understandable</w:t>
      </w:r>
      <w:r w:rsidR="009921F5" w:rsidRPr="00B059C7">
        <w:rPr>
          <w:rFonts w:ascii="Times New Roman" w:hAnsi="Times New Roman" w:cs="Times New Roman"/>
        </w:rPr>
        <w:t xml:space="preserve"> </w:t>
      </w:r>
      <w:r w:rsidR="005A5952" w:rsidRPr="00B059C7">
        <w:rPr>
          <w:rFonts w:ascii="Times New Roman" w:hAnsi="Times New Roman" w:cs="Times New Roman"/>
        </w:rPr>
        <w:t>index</w:t>
      </w:r>
      <w:r w:rsidR="009921F5" w:rsidRPr="00B059C7">
        <w:rPr>
          <w:rFonts w:ascii="Times New Roman" w:hAnsi="Times New Roman" w:cs="Times New Roman"/>
        </w:rPr>
        <w:t xml:space="preserve"> f</w:t>
      </w:r>
      <w:r w:rsidR="00E8506F" w:rsidRPr="00B059C7">
        <w:rPr>
          <w:rFonts w:ascii="Times New Roman" w:hAnsi="Times New Roman" w:cs="Times New Roman"/>
        </w:rPr>
        <w:t>or researchers</w:t>
      </w:r>
      <w:r w:rsidR="00032FF7">
        <w:rPr>
          <w:rFonts w:ascii="Times New Roman" w:hAnsi="Times New Roman" w:cs="Times New Roman"/>
        </w:rPr>
        <w:t>,</w:t>
      </w:r>
      <w:r w:rsidR="00E8506F" w:rsidRPr="00B059C7">
        <w:rPr>
          <w:rFonts w:ascii="Times New Roman" w:hAnsi="Times New Roman" w:cs="Times New Roman"/>
        </w:rPr>
        <w:t xml:space="preserve"> clinicians</w:t>
      </w:r>
      <w:r w:rsidR="00032FF7">
        <w:rPr>
          <w:rFonts w:ascii="Times New Roman" w:hAnsi="Times New Roman" w:cs="Times New Roman"/>
        </w:rPr>
        <w:t xml:space="preserve">, and the </w:t>
      </w:r>
      <w:proofErr w:type="gramStart"/>
      <w:r w:rsidR="00032FF7">
        <w:rPr>
          <w:rFonts w:ascii="Times New Roman" w:hAnsi="Times New Roman" w:cs="Times New Roman"/>
        </w:rPr>
        <w:t>general public</w:t>
      </w:r>
      <w:proofErr w:type="gramEnd"/>
      <w:r w:rsidR="00E8506F" w:rsidRPr="00B059C7">
        <w:rPr>
          <w:rFonts w:ascii="Times New Roman" w:hAnsi="Times New Roman" w:cs="Times New Roman"/>
        </w:rPr>
        <w:t xml:space="preserve"> aiming to quantify physical activity behavior</w:t>
      </w:r>
      <w:r w:rsidR="00A3437F" w:rsidRPr="00B059C7">
        <w:rPr>
          <w:rFonts w:ascii="Times New Roman" w:hAnsi="Times New Roman" w:cs="Times New Roman"/>
        </w:rPr>
        <w:t xml:space="preserve">, </w:t>
      </w:r>
      <w:r w:rsidR="00E8506F" w:rsidRPr="00B059C7">
        <w:rPr>
          <w:rFonts w:ascii="Times New Roman" w:hAnsi="Times New Roman" w:cs="Times New Roman"/>
        </w:rPr>
        <w:t>specifically, min</w:t>
      </w:r>
      <w:r w:rsidR="009921F5" w:rsidRPr="00B059C7">
        <w:rPr>
          <w:rFonts w:ascii="Times New Roman" w:hAnsi="Times New Roman" w:cs="Times New Roman"/>
        </w:rPr>
        <w:t xml:space="preserve">utes per day </w:t>
      </w:r>
      <w:r w:rsidR="005F064A" w:rsidRPr="00B059C7">
        <w:rPr>
          <w:rFonts w:ascii="Times New Roman" w:hAnsi="Times New Roman" w:cs="Times New Roman"/>
        </w:rPr>
        <w:t xml:space="preserve">of </w:t>
      </w:r>
      <w:r w:rsidR="009921F5" w:rsidRPr="00B059C7">
        <w:rPr>
          <w:rFonts w:ascii="Times New Roman" w:hAnsi="Times New Roman" w:cs="Times New Roman"/>
        </w:rPr>
        <w:t>running.</w:t>
      </w:r>
    </w:p>
    <w:p w14:paraId="55ED7CD1" w14:textId="77777777" w:rsidR="00420449" w:rsidRPr="00B059C7" w:rsidRDefault="00BC2CD3" w:rsidP="00796EA6">
      <w:pPr>
        <w:ind w:firstLine="720"/>
        <w:rPr>
          <w:rFonts w:ascii="Times New Roman" w:hAnsi="Times New Roman" w:cs="Times New Roman"/>
        </w:rPr>
      </w:pPr>
      <w:r w:rsidRPr="00B059C7">
        <w:rPr>
          <w:rFonts w:ascii="Times New Roman" w:hAnsi="Times New Roman" w:cs="Times New Roman"/>
        </w:rPr>
        <w:t xml:space="preserve">Diedrich &amp; Warren </w:t>
      </w:r>
      <w:r w:rsidR="00950E77" w:rsidRPr="00B059C7">
        <w:rPr>
          <w:rFonts w:ascii="Times New Roman" w:hAnsi="Times New Roman" w:cs="Times New Roman"/>
        </w:rPr>
        <w:fldChar w:fldCharType="begin"/>
      </w:r>
      <w:r w:rsidR="00950E77" w:rsidRPr="00B059C7">
        <w:rPr>
          <w:rFonts w:ascii="Times New Roman" w:hAnsi="Times New Roman" w:cs="Times New Roman"/>
        </w:rPr>
        <w:instrText xml:space="preserve"> ADDIN EN.CITE &lt;EndNote&gt;&lt;Cite ExcludeAuth="1"&gt;&lt;Author&gt;Diedrich&lt;/Author&gt;&lt;Year&gt;1995&lt;/Year&gt;&lt;RecNum&gt;1339&lt;/RecNum&gt;&lt;DisplayText&gt;(1995)&lt;/DisplayText&gt;&lt;record&gt;&lt;rec-number&gt;1339&lt;/rec-number&gt;&lt;foreign-keys&gt;&lt;key app="EN" db-id="9r5wswtfoa090betespprtz5vdwr0tt5222t" timestamp="1538407538"&gt;1339&lt;/key&gt;&lt;key app="ENWeb" db-id=""&gt;0&lt;/key&gt;&lt;/foreign-keys&gt;&lt;ref-type name="Journal Article"&gt;17&lt;/ref-type&gt;&lt;contributors&gt;&lt;authors&gt;&lt;author&gt;Diedrich, F. J.&lt;/author&gt;&lt;author&gt;Warren, W. H.&lt;/author&gt;&lt;/authors&gt;&lt;/contributors&gt;&lt;titles&gt;&lt;title&gt;Why change gaits? Dynamics of the walk-run transition&lt;/title&gt;&lt;secondary-title&gt;Journal of Experimental Psychology: Human Perception and Performance&lt;/secondary-title&gt;&lt;/titles&gt;&lt;periodical&gt;&lt;full-title&gt;Journal of Experimental Psychology: Human Perception and Performance&lt;/full-title&gt;&lt;/periodical&gt;&lt;pages&gt;183-202&lt;/pages&gt;&lt;volume&gt;21&lt;/volume&gt;&lt;number&gt;1&lt;/number&gt;&lt;dates&gt;&lt;year&gt;1995&lt;/year&gt;&lt;/dates&gt;&lt;urls&gt;&lt;/urls&gt;&lt;/record&gt;&lt;/Cite&gt;&lt;/EndNote&gt;</w:instrText>
      </w:r>
      <w:r w:rsidR="00950E77" w:rsidRPr="00B059C7">
        <w:rPr>
          <w:rFonts w:ascii="Times New Roman" w:hAnsi="Times New Roman" w:cs="Times New Roman"/>
        </w:rPr>
        <w:fldChar w:fldCharType="separate"/>
      </w:r>
      <w:r w:rsidR="00950E77" w:rsidRPr="00B059C7">
        <w:rPr>
          <w:rFonts w:ascii="Times New Roman" w:hAnsi="Times New Roman" w:cs="Times New Roman"/>
          <w:noProof/>
        </w:rPr>
        <w:t>(1995)</w:t>
      </w:r>
      <w:r w:rsidR="00950E77" w:rsidRPr="00B059C7">
        <w:rPr>
          <w:rFonts w:ascii="Times New Roman" w:hAnsi="Times New Roman" w:cs="Times New Roman"/>
        </w:rPr>
        <w:fldChar w:fldCharType="end"/>
      </w:r>
      <w:r w:rsidR="00950E77" w:rsidRPr="00B059C7">
        <w:rPr>
          <w:rFonts w:ascii="Times New Roman" w:hAnsi="Times New Roman" w:cs="Times New Roman"/>
        </w:rPr>
        <w:t xml:space="preserve"> reported </w:t>
      </w:r>
      <w:r w:rsidR="005A5952" w:rsidRPr="00B059C7">
        <w:rPr>
          <w:rFonts w:ascii="Times New Roman" w:hAnsi="Times New Roman" w:cs="Times New Roman"/>
        </w:rPr>
        <w:t xml:space="preserve">that </w:t>
      </w:r>
      <w:r w:rsidR="00714BEF" w:rsidRPr="00B059C7">
        <w:rPr>
          <w:rFonts w:ascii="Times New Roman" w:hAnsi="Times New Roman" w:cs="Times New Roman"/>
        </w:rPr>
        <w:t>the PTC was,</w:t>
      </w:r>
      <w:r w:rsidR="00950E77" w:rsidRPr="00B059C7">
        <w:rPr>
          <w:rFonts w:ascii="Times New Roman" w:hAnsi="Times New Roman" w:cs="Times New Roman"/>
        </w:rPr>
        <w:t xml:space="preserve"> on average, 142.8 steps/min</w:t>
      </w:r>
      <w:r w:rsidR="00714BEF" w:rsidRPr="00B059C7">
        <w:rPr>
          <w:rFonts w:ascii="Times New Roman" w:hAnsi="Times New Roman" w:cs="Times New Roman"/>
        </w:rPr>
        <w:t xml:space="preserve"> in young, healthy adults</w:t>
      </w:r>
      <w:r w:rsidR="00353DDD" w:rsidRPr="00B059C7">
        <w:rPr>
          <w:rFonts w:ascii="Times New Roman" w:hAnsi="Times New Roman" w:cs="Times New Roman"/>
        </w:rPr>
        <w:t xml:space="preserve"> 18-31 years</w:t>
      </w:r>
      <w:r w:rsidR="007B6FBC" w:rsidRPr="00B059C7">
        <w:rPr>
          <w:rFonts w:ascii="Times New Roman" w:hAnsi="Times New Roman" w:cs="Times New Roman"/>
        </w:rPr>
        <w:t xml:space="preserve"> old</w:t>
      </w:r>
      <w:r w:rsidR="00950E77" w:rsidRPr="00B059C7">
        <w:rPr>
          <w:rFonts w:ascii="Times New Roman" w:hAnsi="Times New Roman" w:cs="Times New Roman"/>
        </w:rPr>
        <w:t xml:space="preserve">. </w:t>
      </w:r>
      <w:r w:rsidR="004A10FB" w:rsidRPr="00B059C7">
        <w:rPr>
          <w:rFonts w:ascii="Times New Roman" w:hAnsi="Times New Roman" w:cs="Times New Roman"/>
        </w:rPr>
        <w:t xml:space="preserve">A </w:t>
      </w:r>
      <w:r w:rsidR="00714BEF" w:rsidRPr="00B059C7">
        <w:rPr>
          <w:rFonts w:ascii="Times New Roman" w:hAnsi="Times New Roman" w:cs="Times New Roman"/>
        </w:rPr>
        <w:t xml:space="preserve">more </w:t>
      </w:r>
      <w:r w:rsidR="004A10FB" w:rsidRPr="00B059C7">
        <w:rPr>
          <w:rFonts w:ascii="Times New Roman" w:hAnsi="Times New Roman" w:cs="Times New Roman"/>
        </w:rPr>
        <w:t xml:space="preserve">recent study provided </w:t>
      </w:r>
      <w:r w:rsidR="00714BEF" w:rsidRPr="00B059C7">
        <w:rPr>
          <w:rFonts w:ascii="Times New Roman" w:hAnsi="Times New Roman" w:cs="Times New Roman"/>
        </w:rPr>
        <w:t>concurring</w:t>
      </w:r>
      <w:r w:rsidR="00950E77" w:rsidRPr="00B059C7">
        <w:rPr>
          <w:rFonts w:ascii="Times New Roman" w:hAnsi="Times New Roman" w:cs="Times New Roman"/>
        </w:rPr>
        <w:t xml:space="preserve"> </w:t>
      </w:r>
      <w:r w:rsidR="004A10FB" w:rsidRPr="00B059C7">
        <w:rPr>
          <w:rFonts w:ascii="Times New Roman" w:hAnsi="Times New Roman" w:cs="Times New Roman"/>
        </w:rPr>
        <w:t xml:space="preserve">evidence that the </w:t>
      </w:r>
      <w:r w:rsidR="00627DB9" w:rsidRPr="00B059C7">
        <w:rPr>
          <w:rFonts w:ascii="Times New Roman" w:hAnsi="Times New Roman" w:cs="Times New Roman"/>
        </w:rPr>
        <w:t>PTC</w:t>
      </w:r>
      <w:r w:rsidR="00667E0A" w:rsidRPr="00B059C7">
        <w:rPr>
          <w:rFonts w:ascii="Times New Roman" w:hAnsi="Times New Roman" w:cs="Times New Roman"/>
        </w:rPr>
        <w:t xml:space="preserve"> </w:t>
      </w:r>
      <w:r w:rsidR="00320907" w:rsidRPr="00B059C7">
        <w:rPr>
          <w:rFonts w:ascii="Times New Roman" w:hAnsi="Times New Roman" w:cs="Times New Roman"/>
        </w:rPr>
        <w:t xml:space="preserve">can be </w:t>
      </w:r>
      <w:r w:rsidR="00344BCE" w:rsidRPr="00B059C7">
        <w:rPr>
          <w:rFonts w:ascii="Times New Roman" w:hAnsi="Times New Roman" w:cs="Times New Roman"/>
        </w:rPr>
        <w:t>accurately</w:t>
      </w:r>
      <w:r w:rsidR="00EA1DC7" w:rsidRPr="00B059C7">
        <w:rPr>
          <w:rFonts w:ascii="Times New Roman" w:hAnsi="Times New Roman" w:cs="Times New Roman"/>
        </w:rPr>
        <w:t xml:space="preserve"> predicted using </w:t>
      </w:r>
      <w:r w:rsidR="00832955" w:rsidRPr="00B059C7">
        <w:rPr>
          <w:rFonts w:ascii="Times New Roman" w:hAnsi="Times New Roman" w:cs="Times New Roman"/>
        </w:rPr>
        <w:t xml:space="preserve">a </w:t>
      </w:r>
      <w:r w:rsidR="009424CA" w:rsidRPr="00B059C7">
        <w:rPr>
          <w:rFonts w:ascii="Times New Roman" w:hAnsi="Times New Roman" w:cs="Times New Roman"/>
        </w:rPr>
        <w:t>cadence</w:t>
      </w:r>
      <w:r w:rsidR="00714BEF" w:rsidRPr="00B059C7">
        <w:rPr>
          <w:rFonts w:ascii="Times New Roman" w:hAnsi="Times New Roman" w:cs="Times New Roman"/>
        </w:rPr>
        <w:t xml:space="preserve"> of</w:t>
      </w:r>
      <w:r w:rsidR="00832955" w:rsidRPr="00B059C7">
        <w:rPr>
          <w:rFonts w:ascii="Times New Roman" w:hAnsi="Times New Roman" w:cs="Times New Roman"/>
        </w:rPr>
        <w:t xml:space="preserve"> 141.6 steps/min</w:t>
      </w:r>
      <w:r w:rsidR="00A33A68" w:rsidRPr="00B059C7">
        <w:rPr>
          <w:rFonts w:ascii="Times New Roman" w:hAnsi="Times New Roman" w:cs="Times New Roman"/>
        </w:rPr>
        <w:t xml:space="preserve"> </w:t>
      </w:r>
      <w:r w:rsidR="004D72D2" w:rsidRPr="00B059C7">
        <w:rPr>
          <w:rFonts w:ascii="Times New Roman" w:hAnsi="Times New Roman" w:cs="Times New Roman"/>
        </w:rPr>
        <w:t xml:space="preserve">in young adults </w:t>
      </w:r>
      <w:r w:rsidR="00A33A68" w:rsidRPr="00B059C7">
        <w:rPr>
          <w:rFonts w:ascii="Times New Roman" w:hAnsi="Times New Roman" w:cs="Times New Roman"/>
        </w:rPr>
        <w:fldChar w:fldCharType="begin"/>
      </w:r>
      <w:r w:rsidR="00B706BB" w:rsidRPr="00B059C7">
        <w:rPr>
          <w:rFonts w:ascii="Times New Roman" w:hAnsi="Times New Roman" w:cs="Times New Roman"/>
        </w:rPr>
        <w:instrText xml:space="preserve"> ADDIN EN.CITE &lt;EndNote&gt;&lt;Cite&gt;&lt;Author&gt;Hansen&lt;/Author&gt;&lt;Year&gt;2017&lt;/Year&gt;&lt;RecNum&gt;921&lt;/RecNum&gt;&lt;DisplayText&gt;(Hansen, Kristensen, Nielsen, Voigt, &amp;amp; Madeleine, 2017)&lt;/DisplayText&gt;&lt;record&gt;&lt;rec-number&gt;921&lt;/rec-number&gt;&lt;foreign-keys&gt;&lt;key app="EN" db-id="9r5wswtfoa090betespprtz5vdwr0tt5222t" timestamp="1506017073"&gt;921&lt;/key&gt;&lt;key app="ENWeb" db-id=""&gt;0&lt;/key&gt;&lt;/foreign-keys&gt;&lt;ref-type name="Journal Article"&gt;17&lt;/ref-type&gt;&lt;contributors&gt;&lt;authors&gt;&lt;author&gt;Hansen, E. A.&lt;/author&gt;&lt;author&gt;Kristensen, L. A. R.&lt;/author&gt;&lt;author&gt;Nielsen, A. M.&lt;/author&gt;&lt;author&gt;Voigt, M.&lt;/author&gt;&lt;author&gt;Madeleine, P.&lt;/author&gt;&lt;/authors&gt;&lt;/contributors&gt;&lt;auth-address&gt;Research Interest Group of Physical Activity and Human Performance, SMI(R), Department of Health Science and Technology, Aalborg University, Fredrik Bajers Vej 7D, 9220, Aalborg, Denmark. eah@hst.aau.dk.&amp;#xD;Research Interest Group of Physical Activity and Human Performance, SMI(R), Department of Health Science and Technology, Aalborg University, Fredrik Bajers Vej 7D, 9220, Aalborg, Denmark.&lt;/auth-address&gt;&lt;titles&gt;&lt;title&gt;The role of stride frequency for walk-to-run transition in humans&lt;/title&gt;&lt;secondary-title&gt;Scientific Reports&lt;/secondary-title&gt;&lt;alt-title&gt;Scientific reports&lt;/alt-title&gt;&lt;/titles&gt;&lt;periodical&gt;&lt;full-title&gt;Sci Rep&lt;/full-title&gt;&lt;abbr-1&gt;Scientific reports&lt;/abbr-1&gt;&lt;/periodical&gt;&lt;alt-periodical&gt;&lt;full-title&gt;Sci Rep&lt;/full-title&gt;&lt;abbr-1&gt;Scientific reports&lt;/abbr-1&gt;&lt;/alt-periodical&gt;&lt;pages&gt;2010&lt;/pages&gt;&lt;volume&gt;7&lt;/volume&gt;&lt;number&gt;1&lt;/number&gt;&lt;edition&gt;2017/05/19&lt;/edition&gt;&lt;dates&gt;&lt;year&gt;2017&lt;/year&gt;&lt;pub-dates&gt;&lt;date&gt;May 17&lt;/date&gt;&lt;/pub-dates&gt;&lt;/dates&gt;&lt;isbn&gt;2045-2322 (Electronic)&amp;#xD;2045-2322 (Linking)&lt;/isbn&gt;&lt;accession-num&gt;28515449&lt;/accession-num&gt;&lt;urls&gt;&lt;related-urls&gt;&lt;url&gt;http://www.ncbi.nlm.nih.gov/pubmed/28515449&lt;/url&gt;&lt;/related-urls&gt;&lt;/urls&gt;&lt;custom2&gt;5435734&lt;/custom2&gt;&lt;electronic-resource-num&gt;10.1038/s41598-017-01972-1&lt;/electronic-resource-num&gt;&lt;/record&gt;&lt;/Cite&gt;&lt;/EndNote&gt;</w:instrText>
      </w:r>
      <w:r w:rsidR="00A33A68" w:rsidRPr="00B059C7">
        <w:rPr>
          <w:rFonts w:ascii="Times New Roman" w:hAnsi="Times New Roman" w:cs="Times New Roman"/>
        </w:rPr>
        <w:fldChar w:fldCharType="separate"/>
      </w:r>
      <w:r w:rsidR="00B706BB" w:rsidRPr="00B059C7">
        <w:rPr>
          <w:rFonts w:ascii="Times New Roman" w:hAnsi="Times New Roman" w:cs="Times New Roman"/>
          <w:noProof/>
        </w:rPr>
        <w:t>(Hansen, Kristensen, Nielsen, Voigt, &amp; Madeleine, 2017)</w:t>
      </w:r>
      <w:r w:rsidR="00A33A68" w:rsidRPr="00B059C7">
        <w:rPr>
          <w:rFonts w:ascii="Times New Roman" w:hAnsi="Times New Roman" w:cs="Times New Roman"/>
        </w:rPr>
        <w:fldChar w:fldCharType="end"/>
      </w:r>
      <w:r w:rsidR="00950E77" w:rsidRPr="00B059C7">
        <w:rPr>
          <w:rFonts w:ascii="Times New Roman" w:hAnsi="Times New Roman" w:cs="Times New Roman"/>
        </w:rPr>
        <w:t xml:space="preserve">. </w:t>
      </w:r>
      <w:r w:rsidR="00A469FD" w:rsidRPr="00B059C7">
        <w:rPr>
          <w:rFonts w:ascii="Times New Roman" w:hAnsi="Times New Roman" w:cs="Times New Roman"/>
        </w:rPr>
        <w:t>However, w</w:t>
      </w:r>
      <w:r w:rsidR="002F6621" w:rsidRPr="00B059C7">
        <w:rPr>
          <w:rFonts w:ascii="Times New Roman" w:hAnsi="Times New Roman" w:cs="Times New Roman"/>
        </w:rPr>
        <w:t xml:space="preserve">hile </w:t>
      </w:r>
      <w:r w:rsidR="005A5952" w:rsidRPr="00B059C7">
        <w:rPr>
          <w:rFonts w:ascii="Times New Roman" w:hAnsi="Times New Roman" w:cs="Times New Roman"/>
        </w:rPr>
        <w:t xml:space="preserve">these two initial studies indicate </w:t>
      </w:r>
      <w:r w:rsidR="002F6621" w:rsidRPr="00B059C7">
        <w:rPr>
          <w:rFonts w:ascii="Times New Roman" w:hAnsi="Times New Roman" w:cs="Times New Roman"/>
        </w:rPr>
        <w:t xml:space="preserve">a </w:t>
      </w:r>
      <w:r w:rsidR="00A9411B" w:rsidRPr="00B059C7">
        <w:rPr>
          <w:rFonts w:ascii="Times New Roman" w:hAnsi="Times New Roman" w:cs="Times New Roman"/>
        </w:rPr>
        <w:t>PTC</w:t>
      </w:r>
      <w:r w:rsidR="002F6621" w:rsidRPr="00B059C7">
        <w:rPr>
          <w:rFonts w:ascii="Times New Roman" w:hAnsi="Times New Roman" w:cs="Times New Roman"/>
        </w:rPr>
        <w:t xml:space="preserve"> </w:t>
      </w:r>
      <w:r w:rsidR="00865545" w:rsidRPr="00B059C7">
        <w:rPr>
          <w:rFonts w:ascii="Times New Roman" w:hAnsi="Times New Roman" w:cs="Times New Roman"/>
        </w:rPr>
        <w:t xml:space="preserve">of ~140 steps/min </w:t>
      </w:r>
      <w:r w:rsidR="004C1D60" w:rsidRPr="00B059C7">
        <w:rPr>
          <w:rFonts w:ascii="Times New Roman" w:hAnsi="Times New Roman" w:cs="Times New Roman"/>
        </w:rPr>
        <w:t xml:space="preserve">may be appropriate </w:t>
      </w:r>
      <w:r w:rsidR="002F6621" w:rsidRPr="00B059C7">
        <w:rPr>
          <w:rFonts w:ascii="Times New Roman" w:hAnsi="Times New Roman" w:cs="Times New Roman"/>
        </w:rPr>
        <w:t xml:space="preserve">in adults, </w:t>
      </w:r>
      <w:r w:rsidR="00865545" w:rsidRPr="00B059C7">
        <w:rPr>
          <w:rFonts w:ascii="Times New Roman" w:hAnsi="Times New Roman" w:cs="Times New Roman"/>
        </w:rPr>
        <w:t>the PTC of children</w:t>
      </w:r>
      <w:r w:rsidR="00725C2B" w:rsidRPr="00B059C7">
        <w:rPr>
          <w:rFonts w:ascii="Times New Roman" w:hAnsi="Times New Roman" w:cs="Times New Roman"/>
        </w:rPr>
        <w:t xml:space="preserve"> and</w:t>
      </w:r>
      <w:r w:rsidR="00865545" w:rsidRPr="00B059C7">
        <w:rPr>
          <w:rFonts w:ascii="Times New Roman" w:hAnsi="Times New Roman" w:cs="Times New Roman"/>
        </w:rPr>
        <w:t xml:space="preserve"> adolescents</w:t>
      </w:r>
      <w:r w:rsidR="00725C2B" w:rsidRPr="00B059C7">
        <w:rPr>
          <w:rFonts w:ascii="Times New Roman" w:hAnsi="Times New Roman" w:cs="Times New Roman"/>
        </w:rPr>
        <w:t xml:space="preserve"> </w:t>
      </w:r>
      <w:r w:rsidR="002F6621" w:rsidRPr="00B059C7">
        <w:rPr>
          <w:rFonts w:ascii="Times New Roman" w:hAnsi="Times New Roman" w:cs="Times New Roman"/>
        </w:rPr>
        <w:t>remains unclear</w:t>
      </w:r>
      <w:r w:rsidR="00950E77" w:rsidRPr="00B059C7">
        <w:rPr>
          <w:rFonts w:ascii="Times New Roman" w:hAnsi="Times New Roman" w:cs="Times New Roman"/>
        </w:rPr>
        <w:t xml:space="preserve">. </w:t>
      </w:r>
      <w:r w:rsidR="00072453" w:rsidRPr="00B059C7">
        <w:rPr>
          <w:rFonts w:ascii="Times New Roman" w:hAnsi="Times New Roman" w:cs="Times New Roman"/>
        </w:rPr>
        <w:t>Furthermore</w:t>
      </w:r>
      <w:r w:rsidR="005F2A5A" w:rsidRPr="00B059C7">
        <w:rPr>
          <w:rFonts w:ascii="Times New Roman" w:hAnsi="Times New Roman" w:cs="Times New Roman"/>
        </w:rPr>
        <w:t>, i</w:t>
      </w:r>
      <w:r w:rsidR="00A469FD" w:rsidRPr="00B059C7">
        <w:rPr>
          <w:rFonts w:ascii="Times New Roman" w:hAnsi="Times New Roman" w:cs="Times New Roman"/>
        </w:rPr>
        <w:t>n the study by Hansen et al.</w:t>
      </w:r>
      <w:r w:rsidR="00711402" w:rsidRPr="00B059C7">
        <w:rPr>
          <w:rFonts w:ascii="Times New Roman" w:hAnsi="Times New Roman" w:cs="Times New Roman"/>
        </w:rPr>
        <w:t xml:space="preserve"> </w:t>
      </w:r>
      <w:r w:rsidR="00DC3015" w:rsidRPr="00B059C7">
        <w:rPr>
          <w:rFonts w:ascii="Times New Roman" w:hAnsi="Times New Roman" w:cs="Times New Roman"/>
        </w:rPr>
        <w:fldChar w:fldCharType="begin"/>
      </w:r>
      <w:r w:rsidR="004F3B7E">
        <w:rPr>
          <w:rFonts w:ascii="Times New Roman" w:hAnsi="Times New Roman" w:cs="Times New Roman"/>
        </w:rPr>
        <w:instrText xml:space="preserve"> ADDIN EN.CITE &lt;EndNote&gt;&lt;Cite ExcludeAuth="1"&gt;&lt;Author&gt;Hansen&lt;/Author&gt;&lt;Year&gt;2018&lt;/Year&gt;&lt;RecNum&gt;977&lt;/RecNum&gt;&lt;DisplayText&gt;(2018)&lt;/DisplayText&gt;&lt;record&gt;&lt;rec-number&gt;977&lt;/rec-number&gt;&lt;foreign-keys&gt;&lt;key app="EN" db-id="9r5wswtfoa090betespprtz5vdwr0tt5222t" timestamp="1512418694"&gt;977&lt;/key&gt;&lt;key app="ENWeb" db-id=""&gt;0&lt;/key&gt;&lt;/foreign-keys&gt;&lt;ref-type name="Journal Article"&gt;17&lt;/ref-type&gt;&lt;contributors&gt;&lt;authors&gt;&lt;author&gt;Hansen, E. A.&lt;/author&gt;&lt;author&gt;Nielsen, A. M.&lt;/author&gt;&lt;author&gt;Kristensen, L. A. R.&lt;/author&gt;&lt;author&gt;Madeleine, P.&lt;/author&gt;&lt;author&gt;Voigt, M.&lt;/author&gt;&lt;/authors&gt;&lt;/contributors&gt;&lt;auth-address&gt;Physical Activity and Human Performance Group, SMI((R)), Department of Health Science and Technology, Aalborg University, Fredrik Bajers Vej 7D, 9220 Aalborg, Denmark. Electronic address: eah@hst.aau.dk.&amp;#xD;Physical Activity and Human Performance Group, SMI((R)), Department of Health Science and Technology, Aalborg University, Fredrik Bajers Vej 7D, 9220 Aalborg, Denmark.&lt;/auth-address&gt;&lt;titles&gt;&lt;title&gt;Prediction of walk-to-run transition using stride frequency: A test-retest reliability study&lt;/title&gt;&lt;secondary-title&gt;Gait Posture&lt;/secondary-title&gt;&lt;/titles&gt;&lt;periodical&gt;&lt;full-title&gt;Gait &amp;amp; Posture&lt;/full-title&gt;&lt;abbr-1&gt;Gait Posture&lt;/abbr-1&gt;&lt;/periodical&gt;&lt;pages&gt;71-75&lt;/pages&gt;&lt;volume&gt;60&lt;/volume&gt;&lt;edition&gt;2017/11/22&lt;/edition&gt;&lt;keywords&gt;&lt;keyword&gt;Gait transition&lt;/keyword&gt;&lt;keyword&gt;Locomotion&lt;/keyword&gt;&lt;keyword&gt;Repeatability&lt;/keyword&gt;&lt;keyword&gt;Reproducibility&lt;/keyword&gt;&lt;keyword&gt;Walk-run transition&lt;/keyword&gt;&lt;/keywords&gt;&lt;dates&gt;&lt;year&gt;2018&lt;/year&gt;&lt;pub-dates&gt;&lt;date&gt;Nov 18&lt;/date&gt;&lt;/pub-dates&gt;&lt;/dates&gt;&lt;isbn&gt;1879-2219 (Electronic)&amp;#xD;0966-6362 (Linking)&lt;/isbn&gt;&lt;accession-num&gt;29161625&lt;/accession-num&gt;&lt;urls&gt;&lt;related-urls&gt;&lt;url&gt;https://www.ncbi.nlm.nih.gov/pubmed/29161625&lt;/url&gt;&lt;/related-urls&gt;&lt;/urls&gt;&lt;electronic-resource-num&gt;10.1016/j.gaitpost.2017.11.008&lt;/electronic-resource-num&gt;&lt;/record&gt;&lt;/Cite&gt;&lt;/EndNote&gt;</w:instrText>
      </w:r>
      <w:r w:rsidR="00DC3015" w:rsidRPr="00B059C7">
        <w:rPr>
          <w:rFonts w:ascii="Times New Roman" w:hAnsi="Times New Roman" w:cs="Times New Roman"/>
        </w:rPr>
        <w:fldChar w:fldCharType="separate"/>
      </w:r>
      <w:r w:rsidR="004F3B7E">
        <w:rPr>
          <w:rFonts w:ascii="Times New Roman" w:hAnsi="Times New Roman" w:cs="Times New Roman"/>
          <w:noProof/>
        </w:rPr>
        <w:t>(2018)</w:t>
      </w:r>
      <w:r w:rsidR="00DC3015" w:rsidRPr="00B059C7">
        <w:rPr>
          <w:rFonts w:ascii="Times New Roman" w:hAnsi="Times New Roman" w:cs="Times New Roman"/>
        </w:rPr>
        <w:fldChar w:fldCharType="end"/>
      </w:r>
      <w:r w:rsidR="00A469FD" w:rsidRPr="00B059C7">
        <w:rPr>
          <w:rFonts w:ascii="Times New Roman" w:hAnsi="Times New Roman" w:cs="Times New Roman"/>
        </w:rPr>
        <w:t xml:space="preserve">, leg length did not affect the observed PTC. </w:t>
      </w:r>
      <w:r w:rsidR="009E534A" w:rsidRPr="00B059C7">
        <w:rPr>
          <w:rFonts w:ascii="Times New Roman" w:hAnsi="Times New Roman" w:cs="Times New Roman"/>
        </w:rPr>
        <w:t xml:space="preserve">However, </w:t>
      </w:r>
      <w:r w:rsidR="007A3E91">
        <w:rPr>
          <w:rFonts w:ascii="Times New Roman" w:hAnsi="Times New Roman" w:cs="Times New Roman"/>
        </w:rPr>
        <w:t>this may not be the case in</w:t>
      </w:r>
      <w:r w:rsidR="005A5952" w:rsidRPr="00B059C7">
        <w:rPr>
          <w:rFonts w:ascii="Times New Roman" w:hAnsi="Times New Roman" w:cs="Times New Roman"/>
        </w:rPr>
        <w:t xml:space="preserve"> </w:t>
      </w:r>
      <w:r w:rsidR="004D72D2" w:rsidRPr="00B059C7">
        <w:rPr>
          <w:rFonts w:ascii="Times New Roman" w:hAnsi="Times New Roman" w:cs="Times New Roman"/>
        </w:rPr>
        <w:t>children</w:t>
      </w:r>
      <w:r w:rsidR="007A3E91">
        <w:rPr>
          <w:rFonts w:ascii="Times New Roman" w:hAnsi="Times New Roman" w:cs="Times New Roman"/>
        </w:rPr>
        <w:t>, adolescents, and young adults</w:t>
      </w:r>
      <w:r w:rsidR="00FE2300">
        <w:rPr>
          <w:rFonts w:ascii="Times New Roman" w:hAnsi="Times New Roman" w:cs="Times New Roman"/>
        </w:rPr>
        <w:t xml:space="preserve"> who experience physical growth at these stages of maturation</w:t>
      </w:r>
      <w:r w:rsidR="007A3E91">
        <w:rPr>
          <w:rFonts w:ascii="Times New Roman" w:hAnsi="Times New Roman" w:cs="Times New Roman"/>
        </w:rPr>
        <w:t>.</w:t>
      </w:r>
      <w:r w:rsidR="00AC649C" w:rsidRPr="00B059C7">
        <w:rPr>
          <w:rFonts w:ascii="Times New Roman" w:hAnsi="Times New Roman" w:cs="Times New Roman"/>
        </w:rPr>
        <w:t xml:space="preserve"> Thus, </w:t>
      </w:r>
      <w:r w:rsidR="00344BCE" w:rsidRPr="00B059C7">
        <w:rPr>
          <w:rFonts w:ascii="Times New Roman" w:hAnsi="Times New Roman" w:cs="Times New Roman"/>
        </w:rPr>
        <w:t>accurate</w:t>
      </w:r>
      <w:r w:rsidR="00AC649C" w:rsidRPr="00B059C7">
        <w:rPr>
          <w:rFonts w:ascii="Times New Roman" w:hAnsi="Times New Roman" w:cs="Times New Roman"/>
        </w:rPr>
        <w:t xml:space="preserve"> prediction of the </w:t>
      </w:r>
      <w:r w:rsidR="003B2616" w:rsidRPr="00B059C7">
        <w:rPr>
          <w:rFonts w:ascii="Times New Roman" w:hAnsi="Times New Roman" w:cs="Times New Roman"/>
        </w:rPr>
        <w:t>PTC</w:t>
      </w:r>
      <w:r w:rsidR="00344BCE" w:rsidRPr="00B059C7">
        <w:rPr>
          <w:rFonts w:ascii="Times New Roman" w:hAnsi="Times New Roman" w:cs="Times New Roman"/>
        </w:rPr>
        <w:t xml:space="preserve"> </w:t>
      </w:r>
      <w:r w:rsidR="005A5952" w:rsidRPr="00B059C7">
        <w:rPr>
          <w:rFonts w:ascii="Times New Roman" w:hAnsi="Times New Roman" w:cs="Times New Roman"/>
        </w:rPr>
        <w:t xml:space="preserve">in young people </w:t>
      </w:r>
      <w:r w:rsidR="00344BCE" w:rsidRPr="00B059C7">
        <w:rPr>
          <w:rFonts w:ascii="Times New Roman" w:hAnsi="Times New Roman" w:cs="Times New Roman"/>
        </w:rPr>
        <w:t>may necessitate</w:t>
      </w:r>
      <w:r w:rsidR="000B5122" w:rsidRPr="00B059C7">
        <w:rPr>
          <w:rFonts w:ascii="Times New Roman" w:hAnsi="Times New Roman" w:cs="Times New Roman"/>
        </w:rPr>
        <w:t xml:space="preserve"> the inclusion of</w:t>
      </w:r>
      <w:r w:rsidR="003E2EBE" w:rsidRPr="00B059C7">
        <w:rPr>
          <w:rFonts w:ascii="Times New Roman" w:hAnsi="Times New Roman" w:cs="Times New Roman"/>
        </w:rPr>
        <w:t xml:space="preserve"> precise measures of </w:t>
      </w:r>
      <w:r w:rsidR="00EE78A3" w:rsidRPr="00B059C7">
        <w:rPr>
          <w:rFonts w:ascii="Times New Roman" w:hAnsi="Times New Roman" w:cs="Times New Roman"/>
        </w:rPr>
        <w:t>leg length,</w:t>
      </w:r>
      <w:r w:rsidR="003E2EBE" w:rsidRPr="00B059C7">
        <w:rPr>
          <w:rFonts w:ascii="Times New Roman" w:hAnsi="Times New Roman" w:cs="Times New Roman"/>
        </w:rPr>
        <w:t xml:space="preserve"> as well as other anth</w:t>
      </w:r>
      <w:r w:rsidR="00CE203F" w:rsidRPr="00B059C7">
        <w:rPr>
          <w:rFonts w:ascii="Times New Roman" w:hAnsi="Times New Roman" w:cs="Times New Roman"/>
        </w:rPr>
        <w:t>r</w:t>
      </w:r>
      <w:r w:rsidR="003E2EBE" w:rsidRPr="00B059C7">
        <w:rPr>
          <w:rFonts w:ascii="Times New Roman" w:hAnsi="Times New Roman" w:cs="Times New Roman"/>
        </w:rPr>
        <w:t xml:space="preserve">opometric values such as </w:t>
      </w:r>
      <w:r w:rsidR="00840FB6" w:rsidRPr="00B059C7">
        <w:rPr>
          <w:rFonts w:ascii="Times New Roman" w:hAnsi="Times New Roman" w:cs="Times New Roman"/>
        </w:rPr>
        <w:t xml:space="preserve">height and </w:t>
      </w:r>
      <w:r w:rsidR="00EE78A3" w:rsidRPr="00B059C7">
        <w:rPr>
          <w:rFonts w:ascii="Times New Roman" w:hAnsi="Times New Roman" w:cs="Times New Roman"/>
        </w:rPr>
        <w:t>weight</w:t>
      </w:r>
      <w:r w:rsidR="00057683" w:rsidRPr="00B059C7">
        <w:rPr>
          <w:rFonts w:ascii="Times New Roman" w:hAnsi="Times New Roman" w:cs="Times New Roman"/>
        </w:rPr>
        <w:t>.</w:t>
      </w:r>
      <w:r w:rsidR="00344BCE" w:rsidRPr="00B059C7">
        <w:rPr>
          <w:rFonts w:ascii="Times New Roman" w:hAnsi="Times New Roman" w:cs="Times New Roman"/>
        </w:rPr>
        <w:t xml:space="preserve"> </w:t>
      </w:r>
      <w:r w:rsidR="00A469FD" w:rsidRPr="00B059C7">
        <w:rPr>
          <w:rFonts w:ascii="Times New Roman" w:hAnsi="Times New Roman" w:cs="Times New Roman"/>
        </w:rPr>
        <w:t>Therefore, t</w:t>
      </w:r>
      <w:r w:rsidR="00F55F03" w:rsidRPr="00B059C7">
        <w:rPr>
          <w:rFonts w:ascii="Times New Roman" w:hAnsi="Times New Roman" w:cs="Times New Roman"/>
        </w:rPr>
        <w:t xml:space="preserve">he purpose of this study was to develop a </w:t>
      </w:r>
      <w:r w:rsidR="003B2616" w:rsidRPr="00B059C7">
        <w:rPr>
          <w:rFonts w:ascii="Times New Roman" w:hAnsi="Times New Roman" w:cs="Times New Roman"/>
        </w:rPr>
        <w:t>model to predict age-</w:t>
      </w:r>
      <w:r w:rsidR="00C86E24" w:rsidRPr="00B059C7">
        <w:rPr>
          <w:rFonts w:ascii="Times New Roman" w:hAnsi="Times New Roman" w:cs="Times New Roman"/>
        </w:rPr>
        <w:t xml:space="preserve"> and </w:t>
      </w:r>
      <w:r w:rsidR="00CE203F" w:rsidRPr="00B059C7">
        <w:rPr>
          <w:rFonts w:ascii="Times New Roman" w:hAnsi="Times New Roman" w:cs="Times New Roman"/>
        </w:rPr>
        <w:t>anthropometry</w:t>
      </w:r>
      <w:r w:rsidR="00C86E24" w:rsidRPr="00B059C7">
        <w:rPr>
          <w:rFonts w:ascii="Times New Roman" w:hAnsi="Times New Roman" w:cs="Times New Roman"/>
        </w:rPr>
        <w:t>-</w:t>
      </w:r>
      <w:r w:rsidR="003B2616" w:rsidRPr="00B059C7">
        <w:rPr>
          <w:rFonts w:ascii="Times New Roman" w:hAnsi="Times New Roman" w:cs="Times New Roman"/>
        </w:rPr>
        <w:t>specific</w:t>
      </w:r>
      <w:r w:rsidR="006E7CEF" w:rsidRPr="00B059C7">
        <w:rPr>
          <w:rFonts w:ascii="Times New Roman" w:hAnsi="Times New Roman" w:cs="Times New Roman"/>
        </w:rPr>
        <w:t xml:space="preserve"> </w:t>
      </w:r>
      <w:r w:rsidR="003B2616" w:rsidRPr="00B059C7">
        <w:rPr>
          <w:rFonts w:ascii="Times New Roman" w:hAnsi="Times New Roman" w:cs="Times New Roman"/>
        </w:rPr>
        <w:t>PTC</w:t>
      </w:r>
      <w:r w:rsidR="00A469FD" w:rsidRPr="00B059C7">
        <w:rPr>
          <w:rFonts w:ascii="Times New Roman" w:hAnsi="Times New Roman" w:cs="Times New Roman"/>
        </w:rPr>
        <w:t xml:space="preserve">s </w:t>
      </w:r>
      <w:r w:rsidR="005A0ECB" w:rsidRPr="00B059C7">
        <w:rPr>
          <w:rFonts w:ascii="Times New Roman" w:hAnsi="Times New Roman" w:cs="Times New Roman"/>
        </w:rPr>
        <w:t>in individuals 6-20 years old</w:t>
      </w:r>
      <w:r w:rsidR="00D76EE0" w:rsidRPr="00B059C7">
        <w:rPr>
          <w:rFonts w:ascii="Times New Roman" w:hAnsi="Times New Roman" w:cs="Times New Roman"/>
        </w:rPr>
        <w:t xml:space="preserve">. </w:t>
      </w:r>
      <w:r w:rsidR="00F73419" w:rsidRPr="00B059C7">
        <w:rPr>
          <w:rFonts w:ascii="Times New Roman" w:hAnsi="Times New Roman" w:cs="Times New Roman"/>
        </w:rPr>
        <w:t xml:space="preserve">We hypothesized that </w:t>
      </w:r>
      <w:r w:rsidR="0033699F" w:rsidRPr="00B059C7">
        <w:rPr>
          <w:rFonts w:ascii="Times New Roman" w:hAnsi="Times New Roman" w:cs="Times New Roman"/>
        </w:rPr>
        <w:t>cadence</w:t>
      </w:r>
      <w:r w:rsidR="007E2596" w:rsidRPr="00B059C7">
        <w:rPr>
          <w:rFonts w:ascii="Times New Roman" w:hAnsi="Times New Roman" w:cs="Times New Roman"/>
        </w:rPr>
        <w:t xml:space="preserve"> and</w:t>
      </w:r>
      <w:r w:rsidR="00E07AC2" w:rsidRPr="00B059C7">
        <w:rPr>
          <w:rFonts w:ascii="Times New Roman" w:hAnsi="Times New Roman" w:cs="Times New Roman"/>
        </w:rPr>
        <w:t xml:space="preserve"> anthropometric measures</w:t>
      </w:r>
      <w:r w:rsidR="0033699F" w:rsidRPr="00B059C7">
        <w:rPr>
          <w:rFonts w:ascii="Times New Roman" w:hAnsi="Times New Roman" w:cs="Times New Roman"/>
        </w:rPr>
        <w:t xml:space="preserve"> would classify gait behavior reasonably</w:t>
      </w:r>
      <w:r w:rsidR="007E2596" w:rsidRPr="00B059C7">
        <w:rPr>
          <w:rFonts w:ascii="Times New Roman" w:hAnsi="Times New Roman" w:cs="Times New Roman"/>
        </w:rPr>
        <w:t xml:space="preserve">, i.e., with a </w:t>
      </w:r>
      <w:r w:rsidR="00E07AC2" w:rsidRPr="00B059C7">
        <w:rPr>
          <w:rFonts w:ascii="Times New Roman" w:hAnsi="Times New Roman" w:cs="Times New Roman"/>
        </w:rPr>
        <w:t>prediction</w:t>
      </w:r>
      <w:r w:rsidR="007E2596" w:rsidRPr="00B059C7">
        <w:rPr>
          <w:rFonts w:ascii="Times New Roman" w:hAnsi="Times New Roman" w:cs="Times New Roman"/>
        </w:rPr>
        <w:t xml:space="preserve"> accuracy &gt; </w:t>
      </w:r>
      <w:r w:rsidR="00E07AC2" w:rsidRPr="00B059C7">
        <w:rPr>
          <w:rFonts w:ascii="Times New Roman" w:hAnsi="Times New Roman" w:cs="Times New Roman"/>
        </w:rPr>
        <w:t>0.</w:t>
      </w:r>
      <w:r w:rsidR="009D28C6" w:rsidRPr="00B059C7">
        <w:rPr>
          <w:rFonts w:ascii="Times New Roman" w:hAnsi="Times New Roman" w:cs="Times New Roman"/>
        </w:rPr>
        <w:t>7</w:t>
      </w:r>
      <w:r w:rsidR="007E2596" w:rsidRPr="00B059C7">
        <w:rPr>
          <w:rFonts w:ascii="Times New Roman" w:hAnsi="Times New Roman" w:cs="Times New Roman"/>
        </w:rPr>
        <w:t>0.</w:t>
      </w:r>
      <w:r w:rsidR="00420449" w:rsidRPr="00B059C7">
        <w:rPr>
          <w:rFonts w:ascii="Times New Roman" w:hAnsi="Times New Roman" w:cs="Times New Roman"/>
        </w:rPr>
        <w:br w:type="page"/>
      </w:r>
    </w:p>
    <w:p w14:paraId="12DA4B66" w14:textId="77777777" w:rsidR="00FD6242" w:rsidRPr="00B059C7" w:rsidRDefault="00FD6242" w:rsidP="00D755A6">
      <w:pPr>
        <w:pStyle w:val="Heading1"/>
        <w:jc w:val="center"/>
        <w:rPr>
          <w:rFonts w:ascii="Times New Roman" w:hAnsi="Times New Roman" w:cs="Times New Roman"/>
          <w:sz w:val="24"/>
          <w:szCs w:val="24"/>
        </w:rPr>
      </w:pPr>
      <w:r w:rsidRPr="00B059C7">
        <w:rPr>
          <w:rFonts w:ascii="Times New Roman" w:hAnsi="Times New Roman" w:cs="Times New Roman"/>
          <w:sz w:val="24"/>
          <w:szCs w:val="24"/>
        </w:rPr>
        <w:lastRenderedPageBreak/>
        <w:t>Methods</w:t>
      </w:r>
    </w:p>
    <w:p w14:paraId="5B8B49FD" w14:textId="77777777" w:rsidR="00DF5D1E" w:rsidRPr="00B059C7" w:rsidRDefault="00DF5D1E" w:rsidP="00796EA6">
      <w:pPr>
        <w:pStyle w:val="Heading2"/>
        <w:rPr>
          <w:rFonts w:ascii="Times New Roman" w:hAnsi="Times New Roman" w:cs="Times New Roman"/>
        </w:rPr>
      </w:pPr>
      <w:r w:rsidRPr="00B059C7">
        <w:rPr>
          <w:rFonts w:ascii="Times New Roman" w:hAnsi="Times New Roman" w:cs="Times New Roman"/>
        </w:rPr>
        <w:t>Study design and regulatory information</w:t>
      </w:r>
    </w:p>
    <w:p w14:paraId="09A2691F" w14:textId="77777777" w:rsidR="00DF5D1E" w:rsidRPr="00B059C7" w:rsidRDefault="000C787E" w:rsidP="00796EA6">
      <w:pPr>
        <w:rPr>
          <w:rFonts w:ascii="Times New Roman" w:hAnsi="Times New Roman" w:cs="Times New Roman"/>
        </w:rPr>
      </w:pPr>
      <w:r w:rsidRPr="00B059C7">
        <w:rPr>
          <w:rFonts w:ascii="Times New Roman" w:hAnsi="Times New Roman" w:cs="Times New Roman"/>
        </w:rPr>
        <w:tab/>
      </w:r>
      <w:r w:rsidR="00EB281E" w:rsidRPr="00B059C7">
        <w:rPr>
          <w:rFonts w:ascii="Times New Roman" w:hAnsi="Times New Roman" w:cs="Times New Roman"/>
        </w:rPr>
        <w:t xml:space="preserve">This </w:t>
      </w:r>
      <w:r w:rsidR="00547826" w:rsidRPr="00B059C7">
        <w:rPr>
          <w:rFonts w:ascii="Times New Roman" w:hAnsi="Times New Roman" w:cs="Times New Roman"/>
        </w:rPr>
        <w:t xml:space="preserve">is a secondary analysis of data from </w:t>
      </w:r>
      <w:r w:rsidR="00547826" w:rsidRPr="00B01754">
        <w:rPr>
          <w:rFonts w:ascii="Times New Roman" w:hAnsi="Times New Roman" w:cs="Times New Roman"/>
          <w:color w:val="000000" w:themeColor="text1"/>
        </w:rPr>
        <w:t xml:space="preserve">the </w:t>
      </w:r>
      <w:r w:rsidR="00C35FE1" w:rsidRPr="00E75FCD">
        <w:rPr>
          <w:rFonts w:ascii="Times New Roman" w:hAnsi="Times New Roman" w:cs="Times New Roman"/>
          <w:color w:val="000000" w:themeColor="text1"/>
          <w:highlight w:val="black"/>
        </w:rPr>
        <w:t>CADENCE-Kids</w:t>
      </w:r>
      <w:r w:rsidR="00547826" w:rsidRPr="00E75FCD">
        <w:rPr>
          <w:rFonts w:ascii="Times New Roman" w:hAnsi="Times New Roman" w:cs="Times New Roman"/>
          <w:color w:val="000000" w:themeColor="text1"/>
          <w:highlight w:val="black"/>
        </w:rPr>
        <w:t xml:space="preserve"> study (Clinical Trials.gov - </w:t>
      </w:r>
      <w:r w:rsidR="00C35FE1" w:rsidRPr="00E75FCD">
        <w:rPr>
          <w:rFonts w:ascii="Times New Roman" w:hAnsi="Times New Roman" w:cs="Times New Roman"/>
          <w:color w:val="000000" w:themeColor="text1"/>
          <w:highlight w:val="black"/>
        </w:rPr>
        <w:t>NCT01989104</w:t>
      </w:r>
      <w:r w:rsidR="00C35FE1" w:rsidRPr="00B01754">
        <w:rPr>
          <w:rFonts w:ascii="Times New Roman" w:hAnsi="Times New Roman" w:cs="Times New Roman"/>
          <w:color w:val="000000" w:themeColor="text1"/>
          <w:highlight w:val="black"/>
        </w:rPr>
        <w:t>)</w:t>
      </w:r>
      <w:r w:rsidR="00E75FCD">
        <w:rPr>
          <w:rFonts w:ascii="Times New Roman" w:hAnsi="Times New Roman" w:cs="Times New Roman"/>
          <w:color w:val="000000" w:themeColor="text1"/>
        </w:rPr>
        <w:t>. Data were collected</w:t>
      </w:r>
      <w:r w:rsidR="009F2638">
        <w:rPr>
          <w:rFonts w:ascii="Times New Roman" w:hAnsi="Times New Roman" w:cs="Times New Roman"/>
          <w:color w:val="000000" w:themeColor="text1"/>
        </w:rPr>
        <w:t xml:space="preserve"> between </w:t>
      </w:r>
      <w:commentRangeStart w:id="0"/>
      <w:r w:rsidR="009F2638" w:rsidRPr="009F2638">
        <w:rPr>
          <w:rFonts w:ascii="Times New Roman" w:hAnsi="Times New Roman" w:cs="Times New Roman"/>
          <w:color w:val="000000" w:themeColor="text1"/>
          <w:highlight w:val="yellow"/>
        </w:rPr>
        <w:t>Month Year and Month Year</w:t>
      </w:r>
      <w:commentRangeEnd w:id="0"/>
      <w:r w:rsidR="004F3B7E">
        <w:rPr>
          <w:rStyle w:val="CommentReference"/>
        </w:rPr>
        <w:commentReference w:id="0"/>
      </w:r>
      <w:r w:rsidR="00C35FE1" w:rsidRPr="00ED18FB">
        <w:rPr>
          <w:rFonts w:ascii="Times New Roman" w:hAnsi="Times New Roman" w:cs="Times New Roman"/>
          <w:color w:val="101010"/>
        </w:rPr>
        <w:t xml:space="preserve">. </w:t>
      </w:r>
      <w:r w:rsidR="00547826" w:rsidRPr="00ED18FB">
        <w:rPr>
          <w:rFonts w:ascii="Times New Roman" w:hAnsi="Times New Roman" w:cs="Times New Roman"/>
          <w:color w:val="101010"/>
        </w:rPr>
        <w:t>A full description</w:t>
      </w:r>
      <w:r w:rsidR="00547826" w:rsidRPr="00B059C7">
        <w:rPr>
          <w:rFonts w:ascii="Times New Roman" w:hAnsi="Times New Roman" w:cs="Times New Roman"/>
          <w:color w:val="101010"/>
        </w:rPr>
        <w:t xml:space="preserve"> of the study design and participant characteristics </w:t>
      </w:r>
      <w:r w:rsidR="00232929" w:rsidRPr="00B059C7">
        <w:rPr>
          <w:rFonts w:ascii="Times New Roman" w:hAnsi="Times New Roman" w:cs="Times New Roman"/>
          <w:color w:val="101010"/>
        </w:rPr>
        <w:t xml:space="preserve">have been </w:t>
      </w:r>
      <w:r w:rsidR="00232929" w:rsidRPr="00ED18FB">
        <w:rPr>
          <w:rFonts w:ascii="Times New Roman" w:hAnsi="Times New Roman" w:cs="Times New Roman"/>
          <w:color w:val="101010"/>
        </w:rPr>
        <w:t>reported elsewhere</w:t>
      </w:r>
      <w:r w:rsidR="00D25838" w:rsidRPr="00ED18FB">
        <w:rPr>
          <w:rFonts w:ascii="Times New Roman" w:hAnsi="Times New Roman" w:cs="Times New Roman"/>
          <w:color w:val="101010"/>
        </w:rPr>
        <w:t xml:space="preserve"> </w:t>
      </w:r>
      <w:r w:rsidR="00232929" w:rsidRPr="00ED18FB">
        <w:rPr>
          <w:rFonts w:ascii="Times New Roman" w:hAnsi="Times New Roman" w:cs="Times New Roman"/>
          <w:color w:val="101010"/>
        </w:rPr>
        <w:t xml:space="preserve"> </w:t>
      </w:r>
      <w:r w:rsidR="0091635F" w:rsidRPr="00B01754">
        <w:rPr>
          <w:rFonts w:ascii="Times New Roman" w:hAnsi="Times New Roman" w:cs="Times New Roman"/>
          <w:color w:val="000000" w:themeColor="text1"/>
          <w:highlight w:val="black"/>
        </w:rPr>
        <w:fldChar w:fldCharType="begin">
          <w:fldData xml:space="preserve">PEVuZE5vdGU+PENpdGU+PEF1dGhvcj5TY2h1bmEgSnI8L0F1dGhvcj48WWVhcj4yMDE2PC9ZZWFy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</w:fldData>
        </w:fldChar>
      </w:r>
      <w:r w:rsidR="00AA15BB" w:rsidRPr="00B01754">
        <w:rPr>
          <w:rFonts w:ascii="Times New Roman" w:hAnsi="Times New Roman" w:cs="Times New Roman"/>
          <w:color w:val="000000" w:themeColor="text1"/>
          <w:highlight w:val="black"/>
        </w:rPr>
        <w:instrText xml:space="preserve"> ADDIN EN.CITE </w:instrText>
      </w:r>
      <w:r w:rsidR="00AA15BB" w:rsidRPr="00B01754">
        <w:rPr>
          <w:rFonts w:ascii="Times New Roman" w:hAnsi="Times New Roman" w:cs="Times New Roman"/>
          <w:color w:val="000000" w:themeColor="text1"/>
          <w:highlight w:val="black"/>
        </w:rPr>
        <w:fldChar w:fldCharType="begin">
          <w:fldData xml:space="preserve">PEVuZE5vdGU+PENpdGU+PEF1dGhvcj5TY2h1bmEgSnI8L0F1dGhvcj48WWVhcj4yMDE2PC9ZZWFy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</w:fldData>
        </w:fldChar>
      </w:r>
      <w:r w:rsidR="00AA15BB" w:rsidRPr="00B01754">
        <w:rPr>
          <w:rFonts w:ascii="Times New Roman" w:hAnsi="Times New Roman" w:cs="Times New Roman"/>
          <w:color w:val="000000" w:themeColor="text1"/>
          <w:highlight w:val="black"/>
        </w:rPr>
        <w:instrText xml:space="preserve"> ADDIN EN.CITE.DATA </w:instrText>
      </w:r>
      <w:r w:rsidR="00AA15BB" w:rsidRPr="00B01754">
        <w:rPr>
          <w:rFonts w:ascii="Times New Roman" w:hAnsi="Times New Roman" w:cs="Times New Roman"/>
          <w:color w:val="000000" w:themeColor="text1"/>
          <w:highlight w:val="black"/>
        </w:rPr>
      </w:r>
      <w:r w:rsidR="00AA15BB" w:rsidRPr="00B01754">
        <w:rPr>
          <w:rFonts w:ascii="Times New Roman" w:hAnsi="Times New Roman" w:cs="Times New Roman"/>
          <w:color w:val="000000" w:themeColor="text1"/>
          <w:highlight w:val="black"/>
        </w:rPr>
        <w:fldChar w:fldCharType="end"/>
      </w:r>
      <w:r w:rsidR="0091635F" w:rsidRPr="00B01754">
        <w:rPr>
          <w:rFonts w:ascii="Times New Roman" w:hAnsi="Times New Roman" w:cs="Times New Roman"/>
          <w:color w:val="000000" w:themeColor="text1"/>
          <w:highlight w:val="black"/>
        </w:rPr>
      </w:r>
      <w:r w:rsidR="0091635F" w:rsidRPr="00B01754">
        <w:rPr>
          <w:rFonts w:ascii="Times New Roman" w:hAnsi="Times New Roman" w:cs="Times New Roman"/>
          <w:color w:val="000000" w:themeColor="text1"/>
          <w:highlight w:val="black"/>
        </w:rPr>
        <w:fldChar w:fldCharType="separate"/>
      </w:r>
      <w:r w:rsidR="00AA15BB" w:rsidRPr="00B01754">
        <w:rPr>
          <w:rFonts w:ascii="Times New Roman" w:hAnsi="Times New Roman" w:cs="Times New Roman"/>
          <w:noProof/>
          <w:color w:val="000000" w:themeColor="text1"/>
          <w:highlight w:val="black"/>
        </w:rPr>
        <w:t>(Schuna Jr, Barreria, Hsia, Johnson, &amp; Tudor-Locke, 2016; Tudor-Locke et al., 2018)</w:t>
      </w:r>
      <w:r w:rsidR="0091635F" w:rsidRPr="00B01754">
        <w:rPr>
          <w:rFonts w:ascii="Times New Roman" w:hAnsi="Times New Roman" w:cs="Times New Roman"/>
          <w:color w:val="000000" w:themeColor="text1"/>
          <w:highlight w:val="black"/>
        </w:rPr>
        <w:fldChar w:fldCharType="end"/>
      </w:r>
      <w:r w:rsidR="0091635F" w:rsidRPr="00ED18FB">
        <w:rPr>
          <w:rFonts w:ascii="Times New Roman" w:hAnsi="Times New Roman" w:cs="Times New Roman"/>
        </w:rPr>
        <w:t>.</w:t>
      </w:r>
      <w:r w:rsidR="00B1254F" w:rsidRPr="00ED18FB">
        <w:rPr>
          <w:rFonts w:ascii="Times New Roman" w:hAnsi="Times New Roman" w:cs="Times New Roman"/>
        </w:rPr>
        <w:t xml:space="preserve"> All protocols</w:t>
      </w:r>
      <w:r w:rsidR="00B1254F" w:rsidRPr="00B059C7">
        <w:rPr>
          <w:rFonts w:ascii="Times New Roman" w:hAnsi="Times New Roman" w:cs="Times New Roman"/>
        </w:rPr>
        <w:t xml:space="preserve"> and procedures</w:t>
      </w:r>
      <w:r w:rsidR="00B1254F" w:rsidRPr="00B059C7" w:rsidDel="00B1254F">
        <w:rPr>
          <w:rFonts w:ascii="Times New Roman" w:hAnsi="Times New Roman" w:cs="Times New Roman"/>
        </w:rPr>
        <w:t xml:space="preserve"> </w:t>
      </w:r>
      <w:r w:rsidR="00B1254F" w:rsidRPr="00B059C7">
        <w:rPr>
          <w:rFonts w:ascii="Times New Roman" w:hAnsi="Times New Roman" w:cs="Times New Roman"/>
        </w:rPr>
        <w:t xml:space="preserve">were approved by </w:t>
      </w:r>
      <w:r w:rsidR="00861D85">
        <w:rPr>
          <w:rFonts w:ascii="Times New Roman" w:hAnsi="Times New Roman" w:cs="Times New Roman"/>
        </w:rPr>
        <w:t xml:space="preserve">an </w:t>
      </w:r>
      <w:r w:rsidR="00B1254F" w:rsidRPr="00B059C7">
        <w:rPr>
          <w:rFonts w:ascii="Times New Roman" w:hAnsi="Times New Roman" w:cs="Times New Roman"/>
        </w:rPr>
        <w:t>Institutional Review Board.</w:t>
      </w:r>
    </w:p>
    <w:p w14:paraId="36A7878E" w14:textId="77777777" w:rsidR="00FD6242" w:rsidRPr="00B059C7" w:rsidRDefault="00FD6242" w:rsidP="00796EA6">
      <w:pPr>
        <w:pStyle w:val="Heading2"/>
        <w:rPr>
          <w:rFonts w:ascii="Times New Roman" w:hAnsi="Times New Roman" w:cs="Times New Roman"/>
        </w:rPr>
      </w:pPr>
      <w:r w:rsidRPr="00B059C7">
        <w:rPr>
          <w:rFonts w:ascii="Times New Roman" w:hAnsi="Times New Roman" w:cs="Times New Roman"/>
        </w:rPr>
        <w:t>Participants</w:t>
      </w:r>
    </w:p>
    <w:p w14:paraId="54081C64" w14:textId="77777777" w:rsidR="00DF5D1E" w:rsidRPr="00B059C7" w:rsidRDefault="00EB281E" w:rsidP="00796EA6">
      <w:pPr>
        <w:ind w:firstLine="720"/>
        <w:rPr>
          <w:rFonts w:ascii="Times New Roman" w:hAnsi="Times New Roman" w:cs="Times New Roman"/>
        </w:rPr>
      </w:pPr>
      <w:r w:rsidRPr="00B059C7">
        <w:rPr>
          <w:rFonts w:ascii="Times New Roman" w:hAnsi="Times New Roman" w:cs="Times New Roman"/>
        </w:rPr>
        <w:t>One hundred twenty-three children</w:t>
      </w:r>
      <w:r w:rsidR="00664839" w:rsidRPr="00B059C7">
        <w:rPr>
          <w:rFonts w:ascii="Times New Roman" w:hAnsi="Times New Roman" w:cs="Times New Roman"/>
        </w:rPr>
        <w:t xml:space="preserve">, </w:t>
      </w:r>
      <w:r w:rsidRPr="00B059C7">
        <w:rPr>
          <w:rFonts w:ascii="Times New Roman" w:hAnsi="Times New Roman" w:cs="Times New Roman"/>
        </w:rPr>
        <w:t>adolescents</w:t>
      </w:r>
      <w:r w:rsidR="006322E7" w:rsidRPr="00B059C7">
        <w:rPr>
          <w:rFonts w:ascii="Times New Roman" w:hAnsi="Times New Roman" w:cs="Times New Roman"/>
        </w:rPr>
        <w:t>,</w:t>
      </w:r>
      <w:r w:rsidR="00664839" w:rsidRPr="00B059C7">
        <w:rPr>
          <w:rFonts w:ascii="Times New Roman" w:hAnsi="Times New Roman" w:cs="Times New Roman"/>
        </w:rPr>
        <w:t xml:space="preserve"> and young adults</w:t>
      </w:r>
      <w:r w:rsidRPr="00B059C7">
        <w:rPr>
          <w:rFonts w:ascii="Times New Roman" w:hAnsi="Times New Roman" w:cs="Times New Roman"/>
        </w:rPr>
        <w:t xml:space="preserve"> aged 6 to 20 years volunteered to participate</w:t>
      </w:r>
      <w:r w:rsidR="00726E3B" w:rsidRPr="00B059C7">
        <w:rPr>
          <w:rFonts w:ascii="Times New Roman" w:hAnsi="Times New Roman" w:cs="Times New Roman"/>
        </w:rPr>
        <w:t xml:space="preserve"> in the original study</w:t>
      </w:r>
      <w:r w:rsidRPr="00B059C7">
        <w:rPr>
          <w:rFonts w:ascii="Times New Roman" w:hAnsi="Times New Roman" w:cs="Times New Roman"/>
        </w:rPr>
        <w:t>.</w:t>
      </w:r>
      <w:r w:rsidR="006C565E" w:rsidRPr="00B059C7">
        <w:rPr>
          <w:rFonts w:ascii="Times New Roman" w:hAnsi="Times New Roman" w:cs="Times New Roman"/>
        </w:rPr>
        <w:t xml:space="preserve"> </w:t>
      </w:r>
      <w:r w:rsidR="00547826" w:rsidRPr="00B059C7">
        <w:rPr>
          <w:rFonts w:ascii="Times New Roman" w:hAnsi="Times New Roman" w:cs="Times New Roman"/>
        </w:rPr>
        <w:t>For participants</w:t>
      </w:r>
      <w:r w:rsidR="00C35FE1" w:rsidRPr="00B059C7">
        <w:rPr>
          <w:rFonts w:ascii="Times New Roman" w:hAnsi="Times New Roman" w:cs="Times New Roman"/>
        </w:rPr>
        <w:t xml:space="preserve"> 6-17 years</w:t>
      </w:r>
      <w:r w:rsidR="006C565E" w:rsidRPr="00B059C7">
        <w:rPr>
          <w:rFonts w:ascii="Times New Roman" w:hAnsi="Times New Roman" w:cs="Times New Roman"/>
        </w:rPr>
        <w:t xml:space="preserve"> </w:t>
      </w:r>
      <w:r w:rsidR="00547826" w:rsidRPr="00B059C7">
        <w:rPr>
          <w:rFonts w:ascii="Times New Roman" w:hAnsi="Times New Roman" w:cs="Times New Roman"/>
        </w:rPr>
        <w:t xml:space="preserve">of age, </w:t>
      </w:r>
      <w:r w:rsidR="002A4A3F" w:rsidRPr="00B059C7">
        <w:rPr>
          <w:rFonts w:ascii="Times New Roman" w:hAnsi="Times New Roman" w:cs="Times New Roman"/>
        </w:rPr>
        <w:t xml:space="preserve">informed </w:t>
      </w:r>
      <w:r w:rsidR="00547826" w:rsidRPr="00B059C7">
        <w:rPr>
          <w:rFonts w:ascii="Times New Roman" w:hAnsi="Times New Roman" w:cs="Times New Roman"/>
        </w:rPr>
        <w:t>parental/legal guardian permission and child assent was required.</w:t>
      </w:r>
      <w:r w:rsidR="00C35FE1" w:rsidRPr="00B059C7">
        <w:rPr>
          <w:rFonts w:ascii="Times New Roman" w:hAnsi="Times New Roman" w:cs="Times New Roman"/>
        </w:rPr>
        <w:t xml:space="preserve"> All participants aged 18-20 </w:t>
      </w:r>
      <w:r w:rsidR="002A4A3F" w:rsidRPr="00B059C7">
        <w:rPr>
          <w:rFonts w:ascii="Times New Roman" w:hAnsi="Times New Roman" w:cs="Times New Roman"/>
        </w:rPr>
        <w:t xml:space="preserve">years </w:t>
      </w:r>
      <w:r w:rsidR="00C35FE1" w:rsidRPr="00B059C7">
        <w:rPr>
          <w:rFonts w:ascii="Times New Roman" w:hAnsi="Times New Roman" w:cs="Times New Roman"/>
        </w:rPr>
        <w:t>provided informed consent.</w:t>
      </w:r>
      <w:r w:rsidR="00711402" w:rsidRPr="00B059C7">
        <w:rPr>
          <w:rFonts w:ascii="Times New Roman" w:hAnsi="Times New Roman" w:cs="Times New Roman"/>
        </w:rPr>
        <w:t xml:space="preserve"> </w:t>
      </w:r>
      <w:r w:rsidR="00C86E24" w:rsidRPr="00B059C7">
        <w:rPr>
          <w:rFonts w:ascii="Times New Roman" w:hAnsi="Times New Roman" w:cs="Times New Roman"/>
        </w:rPr>
        <w:t xml:space="preserve">Because of the considerable </w:t>
      </w:r>
      <w:r w:rsidR="00726E3B" w:rsidRPr="00B059C7">
        <w:rPr>
          <w:rFonts w:ascii="Times New Roman" w:hAnsi="Times New Roman" w:cs="Times New Roman"/>
        </w:rPr>
        <w:t xml:space="preserve">differences in </w:t>
      </w:r>
      <w:r w:rsidR="00BE6E1B" w:rsidRPr="00B059C7">
        <w:rPr>
          <w:rFonts w:ascii="Times New Roman" w:hAnsi="Times New Roman" w:cs="Times New Roman"/>
        </w:rPr>
        <w:t>body anthropometrics</w:t>
      </w:r>
      <w:r w:rsidR="00D04B33" w:rsidRPr="00B059C7">
        <w:rPr>
          <w:rFonts w:ascii="Times New Roman" w:hAnsi="Times New Roman" w:cs="Times New Roman"/>
        </w:rPr>
        <w:t xml:space="preserve"> </w:t>
      </w:r>
      <w:r w:rsidR="000B5122" w:rsidRPr="00B059C7">
        <w:rPr>
          <w:rFonts w:ascii="Times New Roman" w:hAnsi="Times New Roman" w:cs="Times New Roman"/>
        </w:rPr>
        <w:t xml:space="preserve">within </w:t>
      </w:r>
      <w:r w:rsidR="00D04B33" w:rsidRPr="00B059C7">
        <w:rPr>
          <w:rFonts w:ascii="Times New Roman" w:hAnsi="Times New Roman" w:cs="Times New Roman"/>
        </w:rPr>
        <w:t xml:space="preserve">this </w:t>
      </w:r>
      <w:r w:rsidR="000B5122" w:rsidRPr="00B059C7">
        <w:rPr>
          <w:rFonts w:ascii="Times New Roman" w:hAnsi="Times New Roman" w:cs="Times New Roman"/>
        </w:rPr>
        <w:t>age group</w:t>
      </w:r>
      <w:r w:rsidR="00C86E24" w:rsidRPr="00B059C7">
        <w:rPr>
          <w:rFonts w:ascii="Times New Roman" w:hAnsi="Times New Roman" w:cs="Times New Roman"/>
        </w:rPr>
        <w:t>, and t</w:t>
      </w:r>
      <w:r w:rsidR="0091635F" w:rsidRPr="00B059C7">
        <w:rPr>
          <w:rFonts w:ascii="Times New Roman" w:hAnsi="Times New Roman" w:cs="Times New Roman"/>
        </w:rPr>
        <w:t xml:space="preserve">o </w:t>
      </w:r>
      <w:r w:rsidR="00C35FE1" w:rsidRPr="00B059C7">
        <w:rPr>
          <w:rFonts w:ascii="Times New Roman" w:hAnsi="Times New Roman" w:cs="Times New Roman"/>
        </w:rPr>
        <w:t>ensure</w:t>
      </w:r>
      <w:r w:rsidR="0091635F" w:rsidRPr="00B059C7">
        <w:rPr>
          <w:rFonts w:ascii="Times New Roman" w:hAnsi="Times New Roman" w:cs="Times New Roman"/>
        </w:rPr>
        <w:t xml:space="preserve"> a uniform age distribution, </w:t>
      </w:r>
      <w:r w:rsidR="002A4A3F" w:rsidRPr="00B059C7">
        <w:rPr>
          <w:rFonts w:ascii="Times New Roman" w:hAnsi="Times New Roman" w:cs="Times New Roman"/>
        </w:rPr>
        <w:t>study enrollment</w:t>
      </w:r>
      <w:r w:rsidR="0091635F" w:rsidRPr="00B059C7">
        <w:rPr>
          <w:rFonts w:ascii="Times New Roman" w:hAnsi="Times New Roman" w:cs="Times New Roman"/>
        </w:rPr>
        <w:t xml:space="preserve"> was </w:t>
      </w:r>
      <w:r w:rsidR="00726E3B" w:rsidRPr="00B059C7">
        <w:rPr>
          <w:rFonts w:ascii="Times New Roman" w:hAnsi="Times New Roman" w:cs="Times New Roman"/>
        </w:rPr>
        <w:t>designed to recruit</w:t>
      </w:r>
      <w:r w:rsidR="0091635F" w:rsidRPr="00B059C7">
        <w:rPr>
          <w:rFonts w:ascii="Times New Roman" w:hAnsi="Times New Roman" w:cs="Times New Roman"/>
        </w:rPr>
        <w:t xml:space="preserve"> at least 4 boys and 4 girls from each age year.</w:t>
      </w:r>
      <w:r w:rsidR="00E36976" w:rsidRPr="00B059C7">
        <w:rPr>
          <w:rFonts w:ascii="Times New Roman" w:hAnsi="Times New Roman" w:cs="Times New Roman"/>
        </w:rPr>
        <w:t xml:space="preserve"> </w:t>
      </w:r>
    </w:p>
    <w:p w14:paraId="5635FEF2" w14:textId="77777777" w:rsidR="00DF5D1E" w:rsidRPr="00B059C7" w:rsidRDefault="00C35FE1" w:rsidP="00796EA6">
      <w:pPr>
        <w:pStyle w:val="Heading2"/>
        <w:rPr>
          <w:rFonts w:ascii="Times New Roman" w:hAnsi="Times New Roman" w:cs="Times New Roman"/>
        </w:rPr>
      </w:pPr>
      <w:r w:rsidRPr="00B059C7">
        <w:rPr>
          <w:rFonts w:ascii="Times New Roman" w:hAnsi="Times New Roman" w:cs="Times New Roman"/>
        </w:rPr>
        <w:t xml:space="preserve">Anthropometric </w:t>
      </w:r>
      <w:r w:rsidR="00DF5D1E" w:rsidRPr="00B059C7">
        <w:rPr>
          <w:rFonts w:ascii="Times New Roman" w:hAnsi="Times New Roman" w:cs="Times New Roman"/>
        </w:rPr>
        <w:t>Measures</w:t>
      </w:r>
    </w:p>
    <w:p w14:paraId="708262DA" w14:textId="77777777" w:rsidR="00594ACC" w:rsidRPr="00B059C7" w:rsidRDefault="00A21539" w:rsidP="00796EA6">
      <w:pPr>
        <w:rPr>
          <w:rFonts w:ascii="Times New Roman" w:hAnsi="Times New Roman" w:cs="Times New Roman"/>
          <w:b/>
        </w:rPr>
      </w:pPr>
      <w:r w:rsidRPr="00B059C7">
        <w:rPr>
          <w:rFonts w:ascii="Times New Roman" w:hAnsi="Times New Roman" w:cs="Times New Roman"/>
        </w:rPr>
        <w:tab/>
      </w:r>
      <w:r w:rsidR="00586226" w:rsidRPr="00B059C7">
        <w:rPr>
          <w:rFonts w:ascii="Times New Roman" w:hAnsi="Times New Roman" w:cs="Times New Roman"/>
        </w:rPr>
        <w:t>Barefoot s</w:t>
      </w:r>
      <w:r w:rsidR="00C6279E" w:rsidRPr="00B059C7">
        <w:rPr>
          <w:rFonts w:ascii="Times New Roman" w:hAnsi="Times New Roman" w:cs="Times New Roman"/>
        </w:rPr>
        <w:t>tanding height</w:t>
      </w:r>
      <w:r w:rsidR="00490B21" w:rsidRPr="00B059C7">
        <w:rPr>
          <w:rFonts w:ascii="Times New Roman" w:hAnsi="Times New Roman" w:cs="Times New Roman"/>
        </w:rPr>
        <w:t xml:space="preserve"> w</w:t>
      </w:r>
      <w:r w:rsidR="00D127B5" w:rsidRPr="00B059C7">
        <w:rPr>
          <w:rFonts w:ascii="Times New Roman" w:hAnsi="Times New Roman" w:cs="Times New Roman"/>
        </w:rPr>
        <w:t>as</w:t>
      </w:r>
      <w:r w:rsidR="00C6279E" w:rsidRPr="00B059C7">
        <w:rPr>
          <w:rFonts w:ascii="Times New Roman" w:hAnsi="Times New Roman" w:cs="Times New Roman"/>
        </w:rPr>
        <w:t xml:space="preserve"> measured</w:t>
      </w:r>
      <w:r w:rsidR="00586226" w:rsidRPr="00B059C7">
        <w:rPr>
          <w:rFonts w:ascii="Times New Roman" w:hAnsi="Times New Roman" w:cs="Times New Roman"/>
        </w:rPr>
        <w:t xml:space="preserve"> via a stadiometer (</w:t>
      </w:r>
      <w:proofErr w:type="spellStart"/>
      <w:r w:rsidR="00586226" w:rsidRPr="00B059C7">
        <w:rPr>
          <w:rFonts w:ascii="Times New Roman" w:hAnsi="Times New Roman" w:cs="Times New Roman"/>
        </w:rPr>
        <w:t>Harpenden</w:t>
      </w:r>
      <w:proofErr w:type="spellEnd"/>
      <w:r w:rsidR="00586226" w:rsidRPr="00B059C7">
        <w:rPr>
          <w:rFonts w:ascii="Times New Roman" w:hAnsi="Times New Roman" w:cs="Times New Roman"/>
        </w:rPr>
        <w:t xml:space="preserve">; </w:t>
      </w:r>
      <w:proofErr w:type="spellStart"/>
      <w:r w:rsidR="00586226" w:rsidRPr="00B059C7">
        <w:rPr>
          <w:rFonts w:ascii="Times New Roman" w:hAnsi="Times New Roman" w:cs="Times New Roman"/>
        </w:rPr>
        <w:t>Holtain</w:t>
      </w:r>
      <w:proofErr w:type="spellEnd"/>
      <w:r w:rsidR="00586226" w:rsidRPr="00B059C7">
        <w:rPr>
          <w:rFonts w:ascii="Times New Roman" w:hAnsi="Times New Roman" w:cs="Times New Roman"/>
        </w:rPr>
        <w:t xml:space="preserve"> Ltd., </w:t>
      </w:r>
      <w:proofErr w:type="spellStart"/>
      <w:r w:rsidR="00586226" w:rsidRPr="00B059C7">
        <w:rPr>
          <w:rFonts w:ascii="Times New Roman" w:hAnsi="Times New Roman" w:cs="Times New Roman"/>
        </w:rPr>
        <w:t>Crosswell</w:t>
      </w:r>
      <w:proofErr w:type="spellEnd"/>
      <w:r w:rsidR="00586226" w:rsidRPr="00B059C7">
        <w:rPr>
          <w:rFonts w:ascii="Times New Roman" w:hAnsi="Times New Roman" w:cs="Times New Roman"/>
        </w:rPr>
        <w:t xml:space="preserve">, </w:t>
      </w:r>
      <w:proofErr w:type="spellStart"/>
      <w:r w:rsidR="00586226" w:rsidRPr="00B059C7">
        <w:rPr>
          <w:rFonts w:ascii="Times New Roman" w:hAnsi="Times New Roman" w:cs="Times New Roman"/>
        </w:rPr>
        <w:t>Crymych</w:t>
      </w:r>
      <w:proofErr w:type="spellEnd"/>
      <w:r w:rsidR="00586226" w:rsidRPr="00B059C7">
        <w:rPr>
          <w:rFonts w:ascii="Times New Roman" w:hAnsi="Times New Roman" w:cs="Times New Roman"/>
        </w:rPr>
        <w:t xml:space="preserve">, </w:t>
      </w:r>
      <w:proofErr w:type="spellStart"/>
      <w:r w:rsidR="00586226" w:rsidRPr="00B059C7">
        <w:rPr>
          <w:rFonts w:ascii="Times New Roman" w:hAnsi="Times New Roman" w:cs="Times New Roman"/>
        </w:rPr>
        <w:t>Pembrokeshire</w:t>
      </w:r>
      <w:proofErr w:type="spellEnd"/>
      <w:r w:rsidR="00586226" w:rsidRPr="00B059C7">
        <w:rPr>
          <w:rFonts w:ascii="Times New Roman" w:hAnsi="Times New Roman" w:cs="Times New Roman"/>
        </w:rPr>
        <w:t>, UK)</w:t>
      </w:r>
      <w:r w:rsidR="00490B21" w:rsidRPr="00B059C7">
        <w:rPr>
          <w:rFonts w:ascii="Times New Roman" w:hAnsi="Times New Roman" w:cs="Times New Roman"/>
        </w:rPr>
        <w:t>.</w:t>
      </w:r>
      <w:r w:rsidR="00C6279E" w:rsidRPr="00B059C7">
        <w:rPr>
          <w:rFonts w:ascii="Times New Roman" w:hAnsi="Times New Roman" w:cs="Times New Roman"/>
        </w:rPr>
        <w:t xml:space="preserve"> Seated height was </w:t>
      </w:r>
      <w:r w:rsidR="00D127B5" w:rsidRPr="00B059C7">
        <w:rPr>
          <w:rFonts w:ascii="Times New Roman" w:hAnsi="Times New Roman" w:cs="Times New Roman"/>
        </w:rPr>
        <w:t xml:space="preserve">also </w:t>
      </w:r>
      <w:r w:rsidR="00C6279E" w:rsidRPr="00B059C7">
        <w:rPr>
          <w:rFonts w:ascii="Times New Roman" w:hAnsi="Times New Roman" w:cs="Times New Roman"/>
        </w:rPr>
        <w:t>measured</w:t>
      </w:r>
      <w:r w:rsidR="00D127B5" w:rsidRPr="00B059C7">
        <w:rPr>
          <w:rFonts w:ascii="Times New Roman" w:hAnsi="Times New Roman" w:cs="Times New Roman"/>
        </w:rPr>
        <w:t xml:space="preserve"> with the stadiometer, whereby participants sat on a table with legs freely hanging</w:t>
      </w:r>
      <w:r w:rsidR="00C6279E" w:rsidRPr="00B059C7">
        <w:rPr>
          <w:rFonts w:ascii="Times New Roman" w:hAnsi="Times New Roman" w:cs="Times New Roman"/>
        </w:rPr>
        <w:t>.</w:t>
      </w:r>
      <w:r w:rsidR="00D127B5" w:rsidRPr="00B059C7">
        <w:rPr>
          <w:rFonts w:ascii="Times New Roman" w:hAnsi="Times New Roman" w:cs="Times New Roman"/>
        </w:rPr>
        <w:t xml:space="preserve"> </w:t>
      </w:r>
      <w:r w:rsidR="00546E0E" w:rsidRPr="00B059C7">
        <w:rPr>
          <w:rFonts w:ascii="Times New Roman" w:hAnsi="Times New Roman" w:cs="Times New Roman"/>
        </w:rPr>
        <w:t xml:space="preserve">Leg length was quantified as standing height minus seated height. </w:t>
      </w:r>
      <w:r w:rsidR="0055565C" w:rsidRPr="00B059C7">
        <w:rPr>
          <w:rFonts w:ascii="Times New Roman" w:hAnsi="Times New Roman" w:cs="Times New Roman"/>
        </w:rPr>
        <w:t>Weight</w:t>
      </w:r>
      <w:r w:rsidR="00546E0E" w:rsidRPr="00B059C7">
        <w:rPr>
          <w:rFonts w:ascii="Times New Roman" w:hAnsi="Times New Roman" w:cs="Times New Roman"/>
        </w:rPr>
        <w:t xml:space="preserve"> </w:t>
      </w:r>
      <w:r w:rsidR="00627B98" w:rsidRPr="00B059C7">
        <w:rPr>
          <w:rFonts w:ascii="Times New Roman" w:hAnsi="Times New Roman" w:cs="Times New Roman"/>
        </w:rPr>
        <w:t xml:space="preserve">and body fat percentage </w:t>
      </w:r>
      <w:r w:rsidR="00546E0E" w:rsidRPr="00B059C7">
        <w:rPr>
          <w:rFonts w:ascii="Times New Roman" w:hAnsi="Times New Roman" w:cs="Times New Roman"/>
        </w:rPr>
        <w:t>w</w:t>
      </w:r>
      <w:r w:rsidR="00627B98" w:rsidRPr="00B059C7">
        <w:rPr>
          <w:rFonts w:ascii="Times New Roman" w:hAnsi="Times New Roman" w:cs="Times New Roman"/>
        </w:rPr>
        <w:t>ere</w:t>
      </w:r>
      <w:r w:rsidR="00546E0E" w:rsidRPr="00B059C7">
        <w:rPr>
          <w:rFonts w:ascii="Times New Roman" w:hAnsi="Times New Roman" w:cs="Times New Roman"/>
        </w:rPr>
        <w:t xml:space="preserve"> measured using a </w:t>
      </w:r>
      <w:r w:rsidR="006261F6" w:rsidRPr="00B059C7">
        <w:rPr>
          <w:rFonts w:ascii="Times New Roman" w:hAnsi="Times New Roman" w:cs="Times New Roman"/>
        </w:rPr>
        <w:t xml:space="preserve">Tanita bioelectrical impedance </w:t>
      </w:r>
      <w:r w:rsidR="00546E0E" w:rsidRPr="00B059C7">
        <w:rPr>
          <w:rFonts w:ascii="Times New Roman" w:hAnsi="Times New Roman" w:cs="Times New Roman"/>
        </w:rPr>
        <w:t>scale</w:t>
      </w:r>
      <w:r w:rsidR="00F52B36" w:rsidRPr="00B059C7">
        <w:rPr>
          <w:rFonts w:ascii="Times New Roman" w:hAnsi="Times New Roman" w:cs="Times New Roman"/>
        </w:rPr>
        <w:t xml:space="preserve"> </w:t>
      </w:r>
      <w:r w:rsidR="00546E0E" w:rsidRPr="00B059C7">
        <w:rPr>
          <w:rFonts w:ascii="Times New Roman" w:hAnsi="Times New Roman" w:cs="Times New Roman"/>
        </w:rPr>
        <w:t>(Tanita SC-240; Tanita corporation, Tokyo, Japan)</w:t>
      </w:r>
      <w:r w:rsidR="00AF55C1" w:rsidRPr="00B059C7">
        <w:rPr>
          <w:rFonts w:ascii="Times New Roman" w:hAnsi="Times New Roman" w:cs="Times New Roman"/>
        </w:rPr>
        <w:t>.</w:t>
      </w:r>
      <w:r w:rsidR="00546E0E" w:rsidRPr="00B059C7">
        <w:rPr>
          <w:rFonts w:ascii="Times New Roman" w:hAnsi="Times New Roman" w:cs="Times New Roman"/>
        </w:rPr>
        <w:t xml:space="preserve"> </w:t>
      </w:r>
      <w:r w:rsidR="00627B98" w:rsidRPr="00B059C7">
        <w:rPr>
          <w:rFonts w:ascii="Times New Roman" w:hAnsi="Times New Roman" w:cs="Times New Roman"/>
        </w:rPr>
        <w:t xml:space="preserve">Waist circumference was </w:t>
      </w:r>
      <w:r w:rsidR="00295A0E" w:rsidRPr="00B059C7">
        <w:rPr>
          <w:rFonts w:ascii="Times New Roman" w:hAnsi="Times New Roman" w:cs="Times New Roman"/>
        </w:rPr>
        <w:t xml:space="preserve">determined </w:t>
      </w:r>
      <w:r w:rsidR="00627B98" w:rsidRPr="00B059C7">
        <w:rPr>
          <w:rFonts w:ascii="Times New Roman" w:hAnsi="Times New Roman" w:cs="Times New Roman"/>
        </w:rPr>
        <w:t xml:space="preserve">using a </w:t>
      </w:r>
      <w:r w:rsidR="006D03B1" w:rsidRPr="00B059C7">
        <w:rPr>
          <w:rFonts w:ascii="Times New Roman" w:hAnsi="Times New Roman" w:cs="Times New Roman"/>
        </w:rPr>
        <w:t>non</w:t>
      </w:r>
      <w:r w:rsidR="000B5122" w:rsidRPr="00B059C7">
        <w:rPr>
          <w:rFonts w:ascii="Times New Roman" w:hAnsi="Times New Roman" w:cs="Times New Roman"/>
        </w:rPr>
        <w:t>-</w:t>
      </w:r>
      <w:r w:rsidR="006261F6" w:rsidRPr="00B059C7">
        <w:rPr>
          <w:rFonts w:ascii="Times New Roman" w:hAnsi="Times New Roman" w:cs="Times New Roman"/>
        </w:rPr>
        <w:t>distensible</w:t>
      </w:r>
      <w:r w:rsidR="006D03B1" w:rsidRPr="00B059C7">
        <w:rPr>
          <w:rFonts w:ascii="Times New Roman" w:hAnsi="Times New Roman" w:cs="Times New Roman"/>
        </w:rPr>
        <w:t xml:space="preserve"> nylon </w:t>
      </w:r>
      <w:r w:rsidR="006D1107" w:rsidRPr="00B059C7">
        <w:rPr>
          <w:rFonts w:ascii="Times New Roman" w:hAnsi="Times New Roman" w:cs="Times New Roman"/>
        </w:rPr>
        <w:t>tape measure</w:t>
      </w:r>
      <w:r w:rsidR="007C2A60" w:rsidRPr="00B059C7">
        <w:rPr>
          <w:rFonts w:ascii="Times New Roman" w:hAnsi="Times New Roman" w:cs="Times New Roman"/>
        </w:rPr>
        <w:t xml:space="preserve"> and identified as the narrowest </w:t>
      </w:r>
      <w:r w:rsidR="00F52B36" w:rsidRPr="00B059C7">
        <w:rPr>
          <w:rFonts w:ascii="Times New Roman" w:hAnsi="Times New Roman" w:cs="Times New Roman"/>
        </w:rPr>
        <w:t>circumference</w:t>
      </w:r>
      <w:r w:rsidR="007C2A60" w:rsidRPr="00B059C7">
        <w:rPr>
          <w:rFonts w:ascii="Times New Roman" w:hAnsi="Times New Roman" w:cs="Times New Roman"/>
        </w:rPr>
        <w:t xml:space="preserve"> between the </w:t>
      </w:r>
      <w:r w:rsidR="00295A0E" w:rsidRPr="00B059C7">
        <w:rPr>
          <w:rFonts w:ascii="Times New Roman" w:hAnsi="Times New Roman" w:cs="Times New Roman"/>
        </w:rPr>
        <w:t xml:space="preserve">iliac crest </w:t>
      </w:r>
      <w:r w:rsidR="007C2A60" w:rsidRPr="00B059C7">
        <w:rPr>
          <w:rFonts w:ascii="Times New Roman" w:hAnsi="Times New Roman" w:cs="Times New Roman"/>
        </w:rPr>
        <w:t xml:space="preserve">and </w:t>
      </w:r>
      <w:r w:rsidR="00295A0E" w:rsidRPr="00B059C7">
        <w:rPr>
          <w:rFonts w:ascii="Times New Roman" w:hAnsi="Times New Roman" w:cs="Times New Roman"/>
        </w:rPr>
        <w:t>lower costal border</w:t>
      </w:r>
      <w:r w:rsidR="006D1107" w:rsidRPr="00B059C7">
        <w:rPr>
          <w:rFonts w:ascii="Times New Roman" w:hAnsi="Times New Roman" w:cs="Times New Roman"/>
        </w:rPr>
        <w:t xml:space="preserve">. </w:t>
      </w:r>
      <w:r w:rsidR="004D2835" w:rsidRPr="00B059C7">
        <w:rPr>
          <w:rFonts w:ascii="Times New Roman" w:hAnsi="Times New Roman" w:cs="Times New Roman"/>
        </w:rPr>
        <w:t>Height</w:t>
      </w:r>
      <w:r w:rsidR="006D1107" w:rsidRPr="00B059C7">
        <w:rPr>
          <w:rFonts w:ascii="Times New Roman" w:hAnsi="Times New Roman" w:cs="Times New Roman"/>
        </w:rPr>
        <w:t xml:space="preserve"> and waist circumference</w:t>
      </w:r>
      <w:r w:rsidR="004D2835" w:rsidRPr="00B059C7">
        <w:rPr>
          <w:rFonts w:ascii="Times New Roman" w:hAnsi="Times New Roman" w:cs="Times New Roman"/>
        </w:rPr>
        <w:t xml:space="preserve"> measurement precision was to the nearest 0.1 cm</w:t>
      </w:r>
      <w:r w:rsidR="006D1107" w:rsidRPr="00B059C7">
        <w:rPr>
          <w:rFonts w:ascii="Times New Roman" w:hAnsi="Times New Roman" w:cs="Times New Roman"/>
        </w:rPr>
        <w:t xml:space="preserve">, while weight </w:t>
      </w:r>
      <w:r w:rsidR="006D1107" w:rsidRPr="00B059C7">
        <w:rPr>
          <w:rFonts w:ascii="Times New Roman" w:hAnsi="Times New Roman" w:cs="Times New Roman"/>
        </w:rPr>
        <w:lastRenderedPageBreak/>
        <w:t>was to the nearest</w:t>
      </w:r>
      <w:r w:rsidR="004D2835" w:rsidRPr="00B059C7">
        <w:rPr>
          <w:rFonts w:ascii="Times New Roman" w:hAnsi="Times New Roman" w:cs="Times New Roman"/>
        </w:rPr>
        <w:t xml:space="preserve"> 0.1 kg. </w:t>
      </w:r>
      <w:r w:rsidR="00546E0E" w:rsidRPr="00B059C7">
        <w:rPr>
          <w:rFonts w:ascii="Times New Roman" w:hAnsi="Times New Roman" w:cs="Times New Roman"/>
        </w:rPr>
        <w:t>All measurements were performed twice. If the height</w:t>
      </w:r>
      <w:r w:rsidR="006D1107" w:rsidRPr="00B059C7">
        <w:rPr>
          <w:rFonts w:ascii="Times New Roman" w:hAnsi="Times New Roman" w:cs="Times New Roman"/>
        </w:rPr>
        <w:t xml:space="preserve"> or waist circumference</w:t>
      </w:r>
      <w:r w:rsidR="00546E0E" w:rsidRPr="00B059C7">
        <w:rPr>
          <w:rFonts w:ascii="Times New Roman" w:hAnsi="Times New Roman" w:cs="Times New Roman"/>
        </w:rPr>
        <w:t xml:space="preserve"> measurements differe</w:t>
      </w:r>
      <w:r w:rsidR="002A4A3F" w:rsidRPr="00B059C7">
        <w:rPr>
          <w:rFonts w:ascii="Times New Roman" w:hAnsi="Times New Roman" w:cs="Times New Roman"/>
        </w:rPr>
        <w:t>d</w:t>
      </w:r>
      <w:r w:rsidR="00546E0E" w:rsidRPr="00B059C7">
        <w:rPr>
          <w:rFonts w:ascii="Times New Roman" w:hAnsi="Times New Roman" w:cs="Times New Roman"/>
        </w:rPr>
        <w:t xml:space="preserve"> by &gt; 0.5 cm</w:t>
      </w:r>
      <w:r w:rsidR="006D1107" w:rsidRPr="00B059C7">
        <w:rPr>
          <w:rFonts w:ascii="Times New Roman" w:hAnsi="Times New Roman" w:cs="Times New Roman"/>
        </w:rPr>
        <w:t>, or weight by &gt;</w:t>
      </w:r>
      <w:r w:rsidR="00546E0E" w:rsidRPr="00B059C7">
        <w:rPr>
          <w:rFonts w:ascii="Times New Roman" w:hAnsi="Times New Roman" w:cs="Times New Roman"/>
        </w:rPr>
        <w:t xml:space="preserve"> 0.5 kg, a third measurement was taken, and the average of the two </w:t>
      </w:r>
      <w:r w:rsidR="00671043" w:rsidRPr="00B059C7">
        <w:rPr>
          <w:rFonts w:ascii="Times New Roman" w:hAnsi="Times New Roman" w:cs="Times New Roman"/>
        </w:rPr>
        <w:t xml:space="preserve">closest </w:t>
      </w:r>
      <w:r w:rsidR="00546E0E" w:rsidRPr="00B059C7">
        <w:rPr>
          <w:rFonts w:ascii="Times New Roman" w:hAnsi="Times New Roman" w:cs="Times New Roman"/>
        </w:rPr>
        <w:t>measurements were used.</w:t>
      </w:r>
      <w:r w:rsidR="006D1107" w:rsidRPr="00B059C7">
        <w:rPr>
          <w:rFonts w:ascii="Times New Roman" w:hAnsi="Times New Roman" w:cs="Times New Roman"/>
        </w:rPr>
        <w:t xml:space="preserve"> BMI was </w:t>
      </w:r>
      <w:r w:rsidR="00422CA4" w:rsidRPr="00B059C7">
        <w:rPr>
          <w:rFonts w:ascii="Times New Roman" w:hAnsi="Times New Roman" w:cs="Times New Roman"/>
        </w:rPr>
        <w:t>calculated as weight (kg) divided by height</w:t>
      </w:r>
      <w:r w:rsidR="009822B0" w:rsidRPr="00B059C7">
        <w:rPr>
          <w:rFonts w:ascii="Times New Roman" w:hAnsi="Times New Roman" w:cs="Times New Roman"/>
        </w:rPr>
        <w:t xml:space="preserve"> squared (m</w:t>
      </w:r>
      <w:r w:rsidR="009822B0" w:rsidRPr="00B059C7">
        <w:rPr>
          <w:rFonts w:ascii="Times New Roman" w:hAnsi="Times New Roman" w:cs="Times New Roman"/>
          <w:vertAlign w:val="superscript"/>
        </w:rPr>
        <w:t>2</w:t>
      </w:r>
      <w:proofErr w:type="gramStart"/>
      <w:r w:rsidR="009822B0" w:rsidRPr="00B059C7">
        <w:rPr>
          <w:rFonts w:ascii="Times New Roman" w:hAnsi="Times New Roman" w:cs="Times New Roman"/>
        </w:rPr>
        <w:t>), and</w:t>
      </w:r>
      <w:proofErr w:type="gramEnd"/>
      <w:r w:rsidR="009822B0" w:rsidRPr="00B059C7">
        <w:rPr>
          <w:rFonts w:ascii="Times New Roman" w:hAnsi="Times New Roman" w:cs="Times New Roman"/>
        </w:rPr>
        <w:t xml:space="preserve"> reported </w:t>
      </w:r>
      <w:r w:rsidR="00C85203" w:rsidRPr="00B059C7">
        <w:rPr>
          <w:rFonts w:ascii="Times New Roman" w:hAnsi="Times New Roman" w:cs="Times New Roman"/>
        </w:rPr>
        <w:t>in</w:t>
      </w:r>
      <w:r w:rsidR="009822B0" w:rsidRPr="00B059C7">
        <w:rPr>
          <w:rFonts w:ascii="Times New Roman" w:hAnsi="Times New Roman" w:cs="Times New Roman"/>
        </w:rPr>
        <w:t xml:space="preserve"> kg/m</w:t>
      </w:r>
      <w:r w:rsidR="009822B0" w:rsidRPr="00B059C7">
        <w:rPr>
          <w:rFonts w:ascii="Times New Roman" w:hAnsi="Times New Roman" w:cs="Times New Roman"/>
          <w:vertAlign w:val="superscript"/>
        </w:rPr>
        <w:t>2</w:t>
      </w:r>
      <w:r w:rsidR="009822B0" w:rsidRPr="00B059C7">
        <w:rPr>
          <w:rFonts w:ascii="Times New Roman" w:hAnsi="Times New Roman" w:cs="Times New Roman"/>
        </w:rPr>
        <w:t xml:space="preserve">. </w:t>
      </w:r>
      <w:r w:rsidR="00F31107" w:rsidRPr="00B059C7">
        <w:rPr>
          <w:rFonts w:ascii="Times New Roman" w:hAnsi="Times New Roman" w:cs="Times New Roman"/>
        </w:rPr>
        <w:t xml:space="preserve">However, because BMI </w:t>
      </w:r>
      <w:r w:rsidR="00C85203" w:rsidRPr="00B059C7">
        <w:rPr>
          <w:rFonts w:ascii="Times New Roman" w:hAnsi="Times New Roman" w:cs="Times New Roman"/>
        </w:rPr>
        <w:t xml:space="preserve">is difficult to standardize </w:t>
      </w:r>
      <w:r w:rsidR="00F31107" w:rsidRPr="00B059C7">
        <w:rPr>
          <w:rFonts w:ascii="Times New Roman" w:hAnsi="Times New Roman" w:cs="Times New Roman"/>
        </w:rPr>
        <w:t>in children, adolescents, and young adults, BMI z-score</w:t>
      </w:r>
      <w:r w:rsidR="000B5122" w:rsidRPr="00B059C7">
        <w:rPr>
          <w:rFonts w:ascii="Times New Roman" w:hAnsi="Times New Roman" w:cs="Times New Roman"/>
        </w:rPr>
        <w:t>s</w:t>
      </w:r>
      <w:r w:rsidR="00F31107" w:rsidRPr="00B059C7">
        <w:rPr>
          <w:rFonts w:ascii="Times New Roman" w:hAnsi="Times New Roman" w:cs="Times New Roman"/>
        </w:rPr>
        <w:t xml:space="preserve"> (</w:t>
      </w:r>
      <w:proofErr w:type="spellStart"/>
      <w:r w:rsidR="00F31107" w:rsidRPr="00B059C7">
        <w:rPr>
          <w:rFonts w:ascii="Times New Roman" w:hAnsi="Times New Roman" w:cs="Times New Roman"/>
        </w:rPr>
        <w:t>BMI</w:t>
      </w:r>
      <w:r w:rsidR="00F31107" w:rsidRPr="00B059C7">
        <w:rPr>
          <w:rFonts w:ascii="Times New Roman" w:hAnsi="Times New Roman" w:cs="Times New Roman"/>
          <w:vertAlign w:val="subscript"/>
        </w:rPr>
        <w:t>z</w:t>
      </w:r>
      <w:proofErr w:type="spellEnd"/>
      <w:r w:rsidR="00F31107" w:rsidRPr="00B059C7">
        <w:rPr>
          <w:rFonts w:ascii="Times New Roman" w:hAnsi="Times New Roman" w:cs="Times New Roman"/>
        </w:rPr>
        <w:t xml:space="preserve">) </w:t>
      </w:r>
      <w:r w:rsidR="000B5122" w:rsidRPr="00B059C7">
        <w:rPr>
          <w:rFonts w:ascii="Times New Roman" w:hAnsi="Times New Roman" w:cs="Times New Roman"/>
        </w:rPr>
        <w:t xml:space="preserve">were </w:t>
      </w:r>
      <w:r w:rsidR="00F31107" w:rsidRPr="00B059C7">
        <w:rPr>
          <w:rFonts w:ascii="Times New Roman" w:hAnsi="Times New Roman" w:cs="Times New Roman"/>
        </w:rPr>
        <w:t>calculated using reference data from the Centers for Disease Control and Prevention</w:t>
      </w:r>
      <w:r w:rsidR="00983BE7" w:rsidRPr="00B059C7">
        <w:rPr>
          <w:rFonts w:ascii="Times New Roman" w:hAnsi="Times New Roman" w:cs="Times New Roman"/>
        </w:rPr>
        <w:t xml:space="preserve"> </w:t>
      </w:r>
      <w:r w:rsidR="006E79A7" w:rsidRPr="00B059C7">
        <w:rPr>
          <w:rFonts w:ascii="Times New Roman" w:hAnsi="Times New Roman" w:cs="Times New Roman"/>
        </w:rPr>
        <w:fldChar w:fldCharType="begin">
          <w:fldData xml:space="preserve">PEVuZE5vdGU+PENpdGU+PEF1dGhvcj5LdWN6bWFyc2tpPC9BdXRob3I+PFllYXI+MjAwMDwvWWVh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</w:fldData>
        </w:fldChar>
      </w:r>
      <w:r w:rsidR="006E79A7" w:rsidRPr="00B059C7">
        <w:rPr>
          <w:rFonts w:ascii="Times New Roman" w:hAnsi="Times New Roman" w:cs="Times New Roman"/>
        </w:rPr>
        <w:instrText xml:space="preserve"> ADDIN EN.CITE </w:instrText>
      </w:r>
      <w:r w:rsidR="006E79A7" w:rsidRPr="00B059C7">
        <w:rPr>
          <w:rFonts w:ascii="Times New Roman" w:hAnsi="Times New Roman" w:cs="Times New Roman"/>
        </w:rPr>
        <w:fldChar w:fldCharType="begin">
          <w:fldData xml:space="preserve">PEVuZE5vdGU+PENpdGU+PEF1dGhvcj5LdWN6bWFyc2tpPC9BdXRob3I+PFllYXI+MjAwMDwvWWVh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</w:fldData>
        </w:fldChar>
      </w:r>
      <w:r w:rsidR="006E79A7" w:rsidRPr="00B059C7">
        <w:rPr>
          <w:rFonts w:ascii="Times New Roman" w:hAnsi="Times New Roman" w:cs="Times New Roman"/>
        </w:rPr>
        <w:instrText xml:space="preserve"> ADDIN EN.CITE.DATA </w:instrText>
      </w:r>
      <w:r w:rsidR="006E79A7" w:rsidRPr="00B059C7">
        <w:rPr>
          <w:rFonts w:ascii="Times New Roman" w:hAnsi="Times New Roman" w:cs="Times New Roman"/>
        </w:rPr>
      </w:r>
      <w:r w:rsidR="006E79A7" w:rsidRPr="00B059C7">
        <w:rPr>
          <w:rFonts w:ascii="Times New Roman" w:hAnsi="Times New Roman" w:cs="Times New Roman"/>
        </w:rPr>
        <w:fldChar w:fldCharType="end"/>
      </w:r>
      <w:r w:rsidR="006E79A7" w:rsidRPr="00B059C7">
        <w:rPr>
          <w:rFonts w:ascii="Times New Roman" w:hAnsi="Times New Roman" w:cs="Times New Roman"/>
        </w:rPr>
      </w:r>
      <w:r w:rsidR="006E79A7" w:rsidRPr="00B059C7">
        <w:rPr>
          <w:rFonts w:ascii="Times New Roman" w:hAnsi="Times New Roman" w:cs="Times New Roman"/>
        </w:rPr>
        <w:fldChar w:fldCharType="separate"/>
      </w:r>
      <w:r w:rsidR="006E79A7" w:rsidRPr="00B059C7">
        <w:rPr>
          <w:rFonts w:ascii="Times New Roman" w:hAnsi="Times New Roman" w:cs="Times New Roman"/>
          <w:noProof/>
        </w:rPr>
        <w:t>(Kuczmarski et al., 2000)</w:t>
      </w:r>
      <w:r w:rsidR="006E79A7" w:rsidRPr="00B059C7">
        <w:rPr>
          <w:rFonts w:ascii="Times New Roman" w:hAnsi="Times New Roman" w:cs="Times New Roman"/>
        </w:rPr>
        <w:fldChar w:fldCharType="end"/>
      </w:r>
      <w:r w:rsidR="00F31107" w:rsidRPr="00B059C7">
        <w:rPr>
          <w:rFonts w:ascii="Times New Roman" w:hAnsi="Times New Roman" w:cs="Times New Roman"/>
        </w:rPr>
        <w:t xml:space="preserve">. </w:t>
      </w:r>
      <w:proofErr w:type="spellStart"/>
      <w:r w:rsidR="00F31107" w:rsidRPr="00B059C7">
        <w:rPr>
          <w:rFonts w:ascii="Times New Roman" w:hAnsi="Times New Roman" w:cs="Times New Roman"/>
        </w:rPr>
        <w:t>BMI</w:t>
      </w:r>
      <w:r w:rsidR="00F31107" w:rsidRPr="00B059C7">
        <w:rPr>
          <w:rFonts w:ascii="Times New Roman" w:hAnsi="Times New Roman" w:cs="Times New Roman"/>
          <w:vertAlign w:val="subscript"/>
        </w:rPr>
        <w:t>z</w:t>
      </w:r>
      <w:proofErr w:type="spellEnd"/>
      <w:r w:rsidR="00F31107" w:rsidRPr="00B059C7">
        <w:rPr>
          <w:rFonts w:ascii="Times New Roman" w:hAnsi="Times New Roman" w:cs="Times New Roman"/>
        </w:rPr>
        <w:t xml:space="preserve"> provide</w:t>
      </w:r>
      <w:r w:rsidR="00982D86" w:rsidRPr="00B059C7">
        <w:rPr>
          <w:rFonts w:ascii="Times New Roman" w:hAnsi="Times New Roman" w:cs="Times New Roman"/>
        </w:rPr>
        <w:t xml:space="preserve"> age</w:t>
      </w:r>
      <w:r w:rsidR="00726E3B" w:rsidRPr="00B059C7">
        <w:rPr>
          <w:rFonts w:ascii="Times New Roman" w:hAnsi="Times New Roman" w:cs="Times New Roman"/>
        </w:rPr>
        <w:t>-</w:t>
      </w:r>
      <w:r w:rsidR="00982D86" w:rsidRPr="00B059C7">
        <w:rPr>
          <w:rFonts w:ascii="Times New Roman" w:hAnsi="Times New Roman" w:cs="Times New Roman"/>
        </w:rPr>
        <w:t xml:space="preserve"> and sex</w:t>
      </w:r>
      <w:r w:rsidR="00726E3B" w:rsidRPr="00B059C7">
        <w:rPr>
          <w:rFonts w:ascii="Times New Roman" w:hAnsi="Times New Roman" w:cs="Times New Roman"/>
        </w:rPr>
        <w:t>-</w:t>
      </w:r>
      <w:r w:rsidR="00982D86" w:rsidRPr="00B059C7">
        <w:rPr>
          <w:rFonts w:ascii="Times New Roman" w:hAnsi="Times New Roman" w:cs="Times New Roman"/>
        </w:rPr>
        <w:t xml:space="preserve">adjusted measures of </w:t>
      </w:r>
      <w:r w:rsidR="00DF09B8" w:rsidRPr="00B059C7">
        <w:rPr>
          <w:rFonts w:ascii="Times New Roman" w:hAnsi="Times New Roman" w:cs="Times New Roman"/>
        </w:rPr>
        <w:t>the height-</w:t>
      </w:r>
      <w:r w:rsidR="00982D86" w:rsidRPr="00B059C7">
        <w:rPr>
          <w:rFonts w:ascii="Times New Roman" w:hAnsi="Times New Roman" w:cs="Times New Roman"/>
        </w:rPr>
        <w:t>weight</w:t>
      </w:r>
      <w:r w:rsidR="00DF09B8" w:rsidRPr="00B059C7">
        <w:rPr>
          <w:rFonts w:ascii="Times New Roman" w:hAnsi="Times New Roman" w:cs="Times New Roman"/>
        </w:rPr>
        <w:t xml:space="preserve"> relationship. </w:t>
      </w:r>
    </w:p>
    <w:p w14:paraId="55173656" w14:textId="77777777" w:rsidR="00546E0E" w:rsidRPr="00B059C7" w:rsidRDefault="00546E0E" w:rsidP="00796EA6">
      <w:pPr>
        <w:rPr>
          <w:rFonts w:ascii="Times New Roman" w:hAnsi="Times New Roman" w:cs="Times New Roman"/>
          <w:b/>
        </w:rPr>
      </w:pPr>
      <w:r w:rsidRPr="00B059C7">
        <w:rPr>
          <w:rFonts w:ascii="Times New Roman" w:hAnsi="Times New Roman" w:cs="Times New Roman"/>
          <w:b/>
        </w:rPr>
        <w:t>Cadence Measures</w:t>
      </w:r>
    </w:p>
    <w:p w14:paraId="768C65DE" w14:textId="77777777" w:rsidR="00DF5D1E" w:rsidRPr="00B059C7" w:rsidRDefault="00C6279E" w:rsidP="00796EA6">
      <w:pPr>
        <w:rPr>
          <w:rFonts w:ascii="Times New Roman" w:hAnsi="Times New Roman" w:cs="Times New Roman"/>
        </w:rPr>
      </w:pPr>
      <w:r w:rsidRPr="00B059C7">
        <w:rPr>
          <w:rFonts w:ascii="Times New Roman" w:hAnsi="Times New Roman" w:cs="Times New Roman"/>
        </w:rPr>
        <w:t xml:space="preserve"> </w:t>
      </w:r>
      <w:r w:rsidR="00594ACC" w:rsidRPr="00B059C7">
        <w:rPr>
          <w:rFonts w:ascii="Times New Roman" w:hAnsi="Times New Roman" w:cs="Times New Roman"/>
        </w:rPr>
        <w:tab/>
      </w:r>
      <w:r w:rsidR="004114C8" w:rsidRPr="00B059C7">
        <w:rPr>
          <w:rFonts w:ascii="Times New Roman" w:hAnsi="Times New Roman" w:cs="Times New Roman"/>
        </w:rPr>
        <w:t xml:space="preserve">Steps taken during each </w:t>
      </w:r>
      <w:r w:rsidR="002A531A" w:rsidRPr="00B059C7">
        <w:rPr>
          <w:rFonts w:ascii="Times New Roman" w:hAnsi="Times New Roman" w:cs="Times New Roman"/>
        </w:rPr>
        <w:t xml:space="preserve">5-minute </w:t>
      </w:r>
      <w:r w:rsidR="004114C8" w:rsidRPr="00B059C7">
        <w:rPr>
          <w:rFonts w:ascii="Times New Roman" w:hAnsi="Times New Roman" w:cs="Times New Roman"/>
        </w:rPr>
        <w:t xml:space="preserve">trial were </w:t>
      </w:r>
      <w:r w:rsidR="003A4576" w:rsidRPr="00B059C7">
        <w:rPr>
          <w:rFonts w:ascii="Times New Roman" w:hAnsi="Times New Roman" w:cs="Times New Roman"/>
        </w:rPr>
        <w:t>direct</w:t>
      </w:r>
      <w:r w:rsidR="004114C8" w:rsidRPr="00B059C7">
        <w:rPr>
          <w:rFonts w:ascii="Times New Roman" w:hAnsi="Times New Roman" w:cs="Times New Roman"/>
        </w:rPr>
        <w:t>ly</w:t>
      </w:r>
      <w:r w:rsidR="003A4576" w:rsidRPr="00B059C7">
        <w:rPr>
          <w:rFonts w:ascii="Times New Roman" w:hAnsi="Times New Roman" w:cs="Times New Roman"/>
        </w:rPr>
        <w:t xml:space="preserve"> observ</w:t>
      </w:r>
      <w:r w:rsidR="004114C8" w:rsidRPr="00B059C7">
        <w:rPr>
          <w:rFonts w:ascii="Times New Roman" w:hAnsi="Times New Roman" w:cs="Times New Roman"/>
        </w:rPr>
        <w:t>ed and manually counted</w:t>
      </w:r>
      <w:r w:rsidR="003A4576" w:rsidRPr="00B059C7">
        <w:rPr>
          <w:rFonts w:ascii="Times New Roman" w:hAnsi="Times New Roman" w:cs="Times New Roman"/>
        </w:rPr>
        <w:t xml:space="preserve"> </w:t>
      </w:r>
      <w:r w:rsidR="002A4A3F" w:rsidRPr="00B059C7">
        <w:rPr>
          <w:rFonts w:ascii="Times New Roman" w:hAnsi="Times New Roman" w:cs="Times New Roman"/>
        </w:rPr>
        <w:t>(</w:t>
      </w:r>
      <w:r w:rsidR="003A4576" w:rsidRPr="00B059C7">
        <w:rPr>
          <w:rFonts w:ascii="Times New Roman" w:hAnsi="Times New Roman" w:cs="Times New Roman"/>
        </w:rPr>
        <w:t xml:space="preserve">hand </w:t>
      </w:r>
      <w:r w:rsidR="002A4A3F" w:rsidRPr="00B059C7">
        <w:rPr>
          <w:rFonts w:ascii="Times New Roman" w:hAnsi="Times New Roman" w:cs="Times New Roman"/>
        </w:rPr>
        <w:t>tally)</w:t>
      </w:r>
      <w:r w:rsidR="002A531A" w:rsidRPr="00B059C7">
        <w:rPr>
          <w:rFonts w:ascii="Times New Roman" w:hAnsi="Times New Roman" w:cs="Times New Roman"/>
        </w:rPr>
        <w:t xml:space="preserve">. Cadence (steps/min) was then computed as the total number of steps </w:t>
      </w:r>
      <w:r w:rsidR="00AF55C1" w:rsidRPr="00B059C7">
        <w:rPr>
          <w:rFonts w:ascii="Times New Roman" w:hAnsi="Times New Roman" w:cs="Times New Roman"/>
        </w:rPr>
        <w:t>divided by</w:t>
      </w:r>
      <w:r w:rsidR="00912E07" w:rsidRPr="00B059C7">
        <w:rPr>
          <w:rFonts w:ascii="Times New Roman" w:hAnsi="Times New Roman" w:cs="Times New Roman"/>
        </w:rPr>
        <w:t xml:space="preserve"> trial duration</w:t>
      </w:r>
      <w:r w:rsidR="00563EA5" w:rsidRPr="00B059C7">
        <w:rPr>
          <w:rFonts w:ascii="Times New Roman" w:hAnsi="Times New Roman" w:cs="Times New Roman"/>
        </w:rPr>
        <w:t xml:space="preserve"> (</w:t>
      </w:r>
      <w:r w:rsidR="00AB5758" w:rsidRPr="00B059C7">
        <w:rPr>
          <w:rFonts w:ascii="Times New Roman" w:hAnsi="Times New Roman" w:cs="Times New Roman"/>
        </w:rPr>
        <w:t>h</w:t>
      </w:r>
      <w:r w:rsidR="00563EA5" w:rsidRPr="00B059C7">
        <w:rPr>
          <w:rFonts w:ascii="Times New Roman" w:hAnsi="Times New Roman" w:cs="Times New Roman"/>
        </w:rPr>
        <w:t xml:space="preserve">and tallied steps / </w:t>
      </w:r>
      <w:r w:rsidR="00AF55C1" w:rsidRPr="00B059C7">
        <w:rPr>
          <w:rFonts w:ascii="Times New Roman" w:hAnsi="Times New Roman" w:cs="Times New Roman"/>
        </w:rPr>
        <w:t>5</w:t>
      </w:r>
      <w:r w:rsidR="00563EA5" w:rsidRPr="00B059C7">
        <w:rPr>
          <w:rFonts w:ascii="Times New Roman" w:hAnsi="Times New Roman" w:cs="Times New Roman"/>
        </w:rPr>
        <w:t xml:space="preserve"> min)</w:t>
      </w:r>
      <w:r w:rsidR="007A56AA" w:rsidRPr="00B059C7">
        <w:rPr>
          <w:rFonts w:ascii="Times New Roman" w:hAnsi="Times New Roman" w:cs="Times New Roman"/>
        </w:rPr>
        <w:t>.</w:t>
      </w:r>
      <w:r w:rsidR="009A0BC1" w:rsidRPr="00B059C7">
        <w:rPr>
          <w:rFonts w:ascii="Times New Roman" w:hAnsi="Times New Roman" w:cs="Times New Roman"/>
        </w:rPr>
        <w:t xml:space="preserve"> A video recording </w:t>
      </w:r>
      <w:r w:rsidR="00634EE2" w:rsidRPr="00B059C7">
        <w:rPr>
          <w:rFonts w:ascii="Times New Roman" w:hAnsi="Times New Roman" w:cs="Times New Roman"/>
        </w:rPr>
        <w:t xml:space="preserve">of each participant’s lower body </w:t>
      </w:r>
      <w:commentRangeStart w:id="1"/>
      <w:commentRangeStart w:id="2"/>
      <w:r w:rsidR="00634EE2" w:rsidRPr="00B059C7">
        <w:rPr>
          <w:rFonts w:ascii="Times New Roman" w:hAnsi="Times New Roman" w:cs="Times New Roman"/>
        </w:rPr>
        <w:t xml:space="preserve">provided </w:t>
      </w:r>
      <w:r w:rsidR="00AF55C1" w:rsidRPr="00B059C7">
        <w:rPr>
          <w:rFonts w:ascii="Times New Roman" w:hAnsi="Times New Roman" w:cs="Times New Roman"/>
        </w:rPr>
        <w:t xml:space="preserve">a redundant </w:t>
      </w:r>
      <w:r w:rsidR="002A4A3F" w:rsidRPr="00B059C7">
        <w:rPr>
          <w:rFonts w:ascii="Times New Roman" w:hAnsi="Times New Roman" w:cs="Times New Roman"/>
        </w:rPr>
        <w:t xml:space="preserve">record </w:t>
      </w:r>
      <w:commentRangeEnd w:id="1"/>
      <w:r w:rsidR="0014180C">
        <w:rPr>
          <w:rStyle w:val="CommentReference"/>
        </w:rPr>
        <w:commentReference w:id="1"/>
      </w:r>
      <w:commentRangeEnd w:id="2"/>
      <w:r w:rsidR="00307C7F">
        <w:rPr>
          <w:rStyle w:val="CommentReference"/>
        </w:rPr>
        <w:commentReference w:id="2"/>
      </w:r>
      <w:r w:rsidR="002A4A3F" w:rsidRPr="00B059C7">
        <w:rPr>
          <w:rFonts w:ascii="Times New Roman" w:hAnsi="Times New Roman" w:cs="Times New Roman"/>
        </w:rPr>
        <w:t>for step verification purposes in the event of miscounting or ambiguous data.</w:t>
      </w:r>
    </w:p>
    <w:p w14:paraId="032CF3AF" w14:textId="77777777" w:rsidR="00DF5D1E" w:rsidRPr="00B059C7" w:rsidRDefault="00DF5D1E" w:rsidP="00796EA6">
      <w:pPr>
        <w:pStyle w:val="Heading2"/>
        <w:rPr>
          <w:rFonts w:ascii="Times New Roman" w:hAnsi="Times New Roman" w:cs="Times New Roman"/>
        </w:rPr>
      </w:pPr>
      <w:r w:rsidRPr="00B059C7">
        <w:rPr>
          <w:rFonts w:ascii="Times New Roman" w:hAnsi="Times New Roman" w:cs="Times New Roman"/>
        </w:rPr>
        <w:t>Protocols</w:t>
      </w:r>
    </w:p>
    <w:p w14:paraId="6E8D21C4" w14:textId="77777777" w:rsidR="00B87254" w:rsidRPr="00B059C7" w:rsidRDefault="003A4576" w:rsidP="006261F6">
      <w:pPr>
        <w:rPr>
          <w:rFonts w:ascii="Times New Roman" w:hAnsi="Times New Roman" w:cs="Times New Roman"/>
        </w:rPr>
      </w:pPr>
      <w:r w:rsidRPr="00B059C7">
        <w:rPr>
          <w:rFonts w:ascii="Times New Roman" w:hAnsi="Times New Roman" w:cs="Times New Roman"/>
        </w:rPr>
        <w:tab/>
        <w:t>Participants performed sequentially faster</w:t>
      </w:r>
      <w:r w:rsidR="00DA1DCF" w:rsidRPr="00B059C7">
        <w:rPr>
          <w:rFonts w:ascii="Times New Roman" w:hAnsi="Times New Roman" w:cs="Times New Roman"/>
        </w:rPr>
        <w:t xml:space="preserve"> treadmill walking trials, starting at</w:t>
      </w:r>
      <w:r w:rsidR="007A56AA" w:rsidRPr="00B059C7">
        <w:rPr>
          <w:rFonts w:ascii="Times New Roman" w:hAnsi="Times New Roman" w:cs="Times New Roman"/>
        </w:rPr>
        <w:t xml:space="preserve"> </w:t>
      </w:r>
      <w:r w:rsidR="00EB2095" w:rsidRPr="00B059C7">
        <w:rPr>
          <w:rFonts w:ascii="Times New Roman" w:hAnsi="Times New Roman" w:cs="Times New Roman"/>
        </w:rPr>
        <w:t>0.22</w:t>
      </w:r>
      <w:r w:rsidR="007A56AA" w:rsidRPr="00B059C7">
        <w:rPr>
          <w:rFonts w:ascii="Times New Roman" w:hAnsi="Times New Roman" w:cs="Times New Roman"/>
        </w:rPr>
        <w:t xml:space="preserve"> m/</w:t>
      </w:r>
      <w:r w:rsidR="00EB2095" w:rsidRPr="00B059C7">
        <w:rPr>
          <w:rFonts w:ascii="Times New Roman" w:hAnsi="Times New Roman" w:cs="Times New Roman"/>
        </w:rPr>
        <w:t>s</w:t>
      </w:r>
      <w:r w:rsidR="007A56AA" w:rsidRPr="00B059C7">
        <w:rPr>
          <w:rFonts w:ascii="Times New Roman" w:hAnsi="Times New Roman" w:cs="Times New Roman"/>
        </w:rPr>
        <w:t xml:space="preserve"> (i.e., 0.5 mph) and increasing in </w:t>
      </w:r>
      <w:r w:rsidR="00EB2095" w:rsidRPr="00B059C7">
        <w:rPr>
          <w:rFonts w:ascii="Times New Roman" w:hAnsi="Times New Roman" w:cs="Times New Roman"/>
        </w:rPr>
        <w:t>0.22</w:t>
      </w:r>
      <w:r w:rsidR="007A56AA" w:rsidRPr="00B059C7">
        <w:rPr>
          <w:rFonts w:ascii="Times New Roman" w:hAnsi="Times New Roman" w:cs="Times New Roman"/>
        </w:rPr>
        <w:t xml:space="preserve"> m</w:t>
      </w:r>
      <w:r w:rsidR="00EB2095" w:rsidRPr="00B059C7">
        <w:rPr>
          <w:rFonts w:ascii="Times New Roman" w:hAnsi="Times New Roman" w:cs="Times New Roman"/>
        </w:rPr>
        <w:t>/s</w:t>
      </w:r>
      <w:r w:rsidR="007A56AA" w:rsidRPr="00B059C7">
        <w:rPr>
          <w:rFonts w:ascii="Times New Roman" w:hAnsi="Times New Roman" w:cs="Times New Roman"/>
        </w:rPr>
        <w:t xml:space="preserve"> </w:t>
      </w:r>
      <w:r w:rsidR="00135748" w:rsidRPr="00B059C7">
        <w:rPr>
          <w:rFonts w:ascii="Times New Roman" w:hAnsi="Times New Roman" w:cs="Times New Roman"/>
        </w:rPr>
        <w:t>increments until: 1) complet</w:t>
      </w:r>
      <w:r w:rsidR="002A4A3F" w:rsidRPr="00B059C7">
        <w:rPr>
          <w:rFonts w:ascii="Times New Roman" w:hAnsi="Times New Roman" w:cs="Times New Roman"/>
        </w:rPr>
        <w:t>ion of</w:t>
      </w:r>
      <w:r w:rsidR="007A56AA" w:rsidRPr="00B059C7">
        <w:rPr>
          <w:rFonts w:ascii="Times New Roman" w:hAnsi="Times New Roman" w:cs="Times New Roman"/>
        </w:rPr>
        <w:t xml:space="preserve"> the fastest speed </w:t>
      </w:r>
      <w:r w:rsidR="002A4A3F" w:rsidRPr="00B059C7">
        <w:rPr>
          <w:rFonts w:ascii="Times New Roman" w:hAnsi="Times New Roman" w:cs="Times New Roman"/>
        </w:rPr>
        <w:t>(</w:t>
      </w:r>
      <w:r w:rsidR="00EB2095" w:rsidRPr="00B059C7">
        <w:rPr>
          <w:rFonts w:ascii="Times New Roman" w:hAnsi="Times New Roman" w:cs="Times New Roman"/>
        </w:rPr>
        <w:t xml:space="preserve">2.23 </w:t>
      </w:r>
      <w:r w:rsidR="007A56AA" w:rsidRPr="00B059C7">
        <w:rPr>
          <w:rFonts w:ascii="Times New Roman" w:hAnsi="Times New Roman" w:cs="Times New Roman"/>
        </w:rPr>
        <w:t>m/</w:t>
      </w:r>
      <w:r w:rsidR="00EB2095" w:rsidRPr="00B059C7">
        <w:rPr>
          <w:rFonts w:ascii="Times New Roman" w:hAnsi="Times New Roman" w:cs="Times New Roman"/>
        </w:rPr>
        <w:t>s</w:t>
      </w:r>
      <w:r w:rsidR="002A4A3F" w:rsidRPr="00B059C7">
        <w:rPr>
          <w:rFonts w:ascii="Times New Roman" w:hAnsi="Times New Roman" w:cs="Times New Roman"/>
        </w:rPr>
        <w:t xml:space="preserve">; </w:t>
      </w:r>
      <w:r w:rsidR="007A56AA" w:rsidRPr="00B059C7">
        <w:rPr>
          <w:rFonts w:ascii="Times New Roman" w:hAnsi="Times New Roman" w:cs="Times New Roman"/>
        </w:rPr>
        <w:t>5.0 mph)</w:t>
      </w:r>
      <w:r w:rsidR="002A4A3F" w:rsidRPr="00B059C7">
        <w:rPr>
          <w:rFonts w:ascii="Times New Roman" w:hAnsi="Times New Roman" w:cs="Times New Roman"/>
        </w:rPr>
        <w:t xml:space="preserve"> for the protocol</w:t>
      </w:r>
      <w:r w:rsidR="007A56AA" w:rsidRPr="00B059C7">
        <w:rPr>
          <w:rFonts w:ascii="Times New Roman" w:hAnsi="Times New Roman" w:cs="Times New Roman"/>
        </w:rPr>
        <w:t xml:space="preserve"> 2) complet</w:t>
      </w:r>
      <w:r w:rsidR="002A4A3F" w:rsidRPr="00B059C7">
        <w:rPr>
          <w:rFonts w:ascii="Times New Roman" w:hAnsi="Times New Roman" w:cs="Times New Roman"/>
        </w:rPr>
        <w:t xml:space="preserve">ion of </w:t>
      </w:r>
      <w:r w:rsidR="007A56AA" w:rsidRPr="00B059C7">
        <w:rPr>
          <w:rFonts w:ascii="Times New Roman" w:hAnsi="Times New Roman" w:cs="Times New Roman"/>
        </w:rPr>
        <w:t>the</w:t>
      </w:r>
      <w:r w:rsidR="00FB0974" w:rsidRPr="00B059C7">
        <w:rPr>
          <w:rFonts w:ascii="Times New Roman" w:hAnsi="Times New Roman" w:cs="Times New Roman"/>
        </w:rPr>
        <w:t xml:space="preserve"> first</w:t>
      </w:r>
      <w:r w:rsidR="007A56AA" w:rsidRPr="00B059C7">
        <w:rPr>
          <w:rFonts w:ascii="Times New Roman" w:hAnsi="Times New Roman" w:cs="Times New Roman"/>
        </w:rPr>
        <w:t xml:space="preserve"> trial </w:t>
      </w:r>
      <w:r w:rsidR="002A4A3F" w:rsidRPr="00B059C7">
        <w:rPr>
          <w:rFonts w:ascii="Times New Roman" w:hAnsi="Times New Roman" w:cs="Times New Roman"/>
        </w:rPr>
        <w:t xml:space="preserve">during </w:t>
      </w:r>
      <w:r w:rsidR="007A56AA" w:rsidRPr="00B059C7">
        <w:rPr>
          <w:rFonts w:ascii="Times New Roman" w:hAnsi="Times New Roman" w:cs="Times New Roman"/>
        </w:rPr>
        <w:t xml:space="preserve">which participants freely chose to run, or 3) </w:t>
      </w:r>
      <w:r w:rsidR="007B34A2" w:rsidRPr="00B059C7">
        <w:rPr>
          <w:rFonts w:ascii="Times New Roman" w:hAnsi="Times New Roman" w:cs="Times New Roman"/>
        </w:rPr>
        <w:t xml:space="preserve">voluntary </w:t>
      </w:r>
      <w:r w:rsidR="006A0FFD">
        <w:rPr>
          <w:rFonts w:ascii="Times New Roman" w:hAnsi="Times New Roman" w:cs="Times New Roman"/>
        </w:rPr>
        <w:t>termination</w:t>
      </w:r>
      <w:r w:rsidR="006A0FFD" w:rsidRPr="00B059C7">
        <w:rPr>
          <w:rFonts w:ascii="Times New Roman" w:hAnsi="Times New Roman" w:cs="Times New Roman"/>
        </w:rPr>
        <w:t xml:space="preserve"> </w:t>
      </w:r>
      <w:r w:rsidR="007B34A2" w:rsidRPr="00B059C7">
        <w:rPr>
          <w:rFonts w:ascii="Times New Roman" w:hAnsi="Times New Roman" w:cs="Times New Roman"/>
        </w:rPr>
        <w:t>of the protocol by the</w:t>
      </w:r>
      <w:r w:rsidR="00EB375C" w:rsidRPr="00B059C7">
        <w:rPr>
          <w:rFonts w:ascii="Times New Roman" w:hAnsi="Times New Roman" w:cs="Times New Roman"/>
        </w:rPr>
        <w:t xml:space="preserve"> </w:t>
      </w:r>
      <w:r w:rsidR="007A56AA" w:rsidRPr="00B059C7">
        <w:rPr>
          <w:rFonts w:ascii="Times New Roman" w:hAnsi="Times New Roman" w:cs="Times New Roman"/>
        </w:rPr>
        <w:t>participant.</w:t>
      </w:r>
      <w:r w:rsidR="0006516C">
        <w:rPr>
          <w:rFonts w:ascii="Times New Roman" w:hAnsi="Times New Roman" w:cs="Times New Roman"/>
        </w:rPr>
        <w:t xml:space="preserve"> </w:t>
      </w:r>
    </w:p>
    <w:p w14:paraId="375547F4" w14:textId="77777777" w:rsidR="00611F45" w:rsidRPr="00B059C7" w:rsidRDefault="00611F45" w:rsidP="00796EA6">
      <w:pPr>
        <w:pStyle w:val="PlainText"/>
        <w:spacing w:line="480" w:lineRule="auto"/>
        <w:rPr>
          <w:rFonts w:ascii="Times New Roman" w:hAnsi="Times New Roman" w:cs="Times New Roman"/>
          <w:b/>
          <w:sz w:val="24"/>
          <w:szCs w:val="24"/>
        </w:rPr>
      </w:pPr>
      <w:r w:rsidRPr="00B059C7">
        <w:rPr>
          <w:rFonts w:ascii="Times New Roman" w:hAnsi="Times New Roman" w:cs="Times New Roman"/>
          <w:b/>
          <w:sz w:val="24"/>
          <w:szCs w:val="24"/>
        </w:rPr>
        <w:t>Model Development</w:t>
      </w:r>
    </w:p>
    <w:p w14:paraId="5DB62DD6" w14:textId="77777777" w:rsidR="00445D7A" w:rsidRPr="00B059C7" w:rsidRDefault="006E5953" w:rsidP="00796EA6">
      <w:pPr>
        <w:ind w:firstLine="720"/>
        <w:rPr>
          <w:rFonts w:ascii="Times New Roman" w:hAnsi="Times New Roman" w:cs="Times New Roman"/>
        </w:rPr>
      </w:pPr>
      <w:r>
        <w:rPr>
          <w:rFonts w:ascii="Times New Roman" w:hAnsi="Times New Roman" w:cs="Times New Roman"/>
        </w:rPr>
        <w:t xml:space="preserve">Data from each participant’s running trial and the walking trial immediately prior to the running trial were included for all analyses. </w:t>
      </w:r>
      <w:r w:rsidR="00E73B9B" w:rsidRPr="00B059C7">
        <w:rPr>
          <w:rFonts w:ascii="Times New Roman" w:hAnsi="Times New Roman" w:cs="Times New Roman"/>
        </w:rPr>
        <w:t>Prior to model development, we first determined if any of the potential variables (Table 1) were highly correlated (</w:t>
      </w:r>
      <w:r w:rsidR="008169D6" w:rsidRPr="00B059C7">
        <w:rPr>
          <w:rFonts w:ascii="Times New Roman" w:hAnsi="Times New Roman" w:cs="Times New Roman"/>
        </w:rPr>
        <w:t xml:space="preserve">i.e., </w:t>
      </w:r>
      <w:r w:rsidR="00E73B9B" w:rsidRPr="00B059C7">
        <w:rPr>
          <w:rFonts w:ascii="Times New Roman" w:hAnsi="Times New Roman" w:cs="Times New Roman"/>
        </w:rPr>
        <w:t xml:space="preserve">&gt; 90%). </w:t>
      </w:r>
      <w:proofErr w:type="gramStart"/>
      <w:r w:rsidR="008169D6" w:rsidRPr="00B059C7">
        <w:rPr>
          <w:rFonts w:ascii="Times New Roman" w:hAnsi="Times New Roman" w:cs="Times New Roman"/>
        </w:rPr>
        <w:t>In the event that</w:t>
      </w:r>
      <w:proofErr w:type="gramEnd"/>
      <w:r w:rsidR="008169D6" w:rsidRPr="00B059C7">
        <w:rPr>
          <w:rFonts w:ascii="Times New Roman" w:hAnsi="Times New Roman" w:cs="Times New Roman"/>
        </w:rPr>
        <w:t xml:space="preserve"> </w:t>
      </w:r>
      <w:r w:rsidR="008169D6" w:rsidRPr="00B059C7">
        <w:rPr>
          <w:rFonts w:ascii="Times New Roman" w:hAnsi="Times New Roman" w:cs="Times New Roman"/>
        </w:rPr>
        <w:lastRenderedPageBreak/>
        <w:t xml:space="preserve">there were two correlated variables, and in an effort to provide the most </w:t>
      </w:r>
      <w:r w:rsidR="002F1FB9" w:rsidRPr="00B059C7">
        <w:rPr>
          <w:rFonts w:ascii="Times New Roman" w:hAnsi="Times New Roman" w:cs="Times New Roman"/>
        </w:rPr>
        <w:t>feasible</w:t>
      </w:r>
      <w:r w:rsidR="008169D6" w:rsidRPr="00B059C7">
        <w:rPr>
          <w:rFonts w:ascii="Times New Roman" w:hAnsi="Times New Roman" w:cs="Times New Roman"/>
        </w:rPr>
        <w:t xml:space="preserve"> model for clinicians to use, we selected the easiest variable to obtain. For example, if height and leg length </w:t>
      </w:r>
      <w:r w:rsidR="00711402" w:rsidRPr="00B059C7">
        <w:rPr>
          <w:rFonts w:ascii="Times New Roman" w:hAnsi="Times New Roman" w:cs="Times New Roman"/>
        </w:rPr>
        <w:t>were</w:t>
      </w:r>
      <w:r w:rsidR="008169D6" w:rsidRPr="00B059C7">
        <w:rPr>
          <w:rFonts w:ascii="Times New Roman" w:hAnsi="Times New Roman" w:cs="Times New Roman"/>
        </w:rPr>
        <w:t xml:space="preserve"> highly correlated, we select</w:t>
      </w:r>
      <w:r w:rsidR="006261F6" w:rsidRPr="00B059C7">
        <w:rPr>
          <w:rFonts w:ascii="Times New Roman" w:hAnsi="Times New Roman" w:cs="Times New Roman"/>
        </w:rPr>
        <w:t>ed</w:t>
      </w:r>
      <w:r w:rsidR="008169D6" w:rsidRPr="00B059C7">
        <w:rPr>
          <w:rFonts w:ascii="Times New Roman" w:hAnsi="Times New Roman" w:cs="Times New Roman"/>
        </w:rPr>
        <w:t xml:space="preserve"> height because it </w:t>
      </w:r>
      <w:r w:rsidR="006261F6" w:rsidRPr="00B059C7">
        <w:rPr>
          <w:rFonts w:ascii="Times New Roman" w:hAnsi="Times New Roman" w:cs="Times New Roman"/>
        </w:rPr>
        <w:t xml:space="preserve">is </w:t>
      </w:r>
      <w:r w:rsidR="005620AC" w:rsidRPr="00B059C7">
        <w:rPr>
          <w:rFonts w:ascii="Times New Roman" w:hAnsi="Times New Roman" w:cs="Times New Roman"/>
        </w:rPr>
        <w:t xml:space="preserve">a </w:t>
      </w:r>
      <w:r w:rsidR="006261F6" w:rsidRPr="00B059C7">
        <w:rPr>
          <w:rFonts w:ascii="Times New Roman" w:hAnsi="Times New Roman" w:cs="Times New Roman"/>
        </w:rPr>
        <w:t xml:space="preserve">simpler </w:t>
      </w:r>
      <w:r w:rsidR="005620AC" w:rsidRPr="00B059C7">
        <w:rPr>
          <w:rFonts w:ascii="Times New Roman" w:hAnsi="Times New Roman" w:cs="Times New Roman"/>
        </w:rPr>
        <w:t>measurement</w:t>
      </w:r>
      <w:r w:rsidR="006261F6" w:rsidRPr="00B059C7">
        <w:rPr>
          <w:rFonts w:ascii="Times New Roman" w:hAnsi="Times New Roman" w:cs="Times New Roman"/>
        </w:rPr>
        <w:t xml:space="preserve"> to obtain.</w:t>
      </w:r>
    </w:p>
    <w:p w14:paraId="31094E8C" w14:textId="77777777" w:rsidR="00841519" w:rsidRDefault="009F792B" w:rsidP="00841519">
      <w:pPr>
        <w:ind w:firstLine="720"/>
        <w:rPr>
          <w:rFonts w:ascii="Times New Roman" w:eastAsiaTheme="minorEastAsia" w:hAnsi="Times New Roman" w:cs="Times New Roman"/>
        </w:rPr>
      </w:pPr>
      <w:r w:rsidRPr="00B059C7">
        <w:rPr>
          <w:rFonts w:ascii="Times New Roman" w:hAnsi="Times New Roman" w:cs="Times New Roman"/>
        </w:rPr>
        <w:t>Logistic r</w:t>
      </w:r>
      <w:r w:rsidR="00611F45" w:rsidRPr="00B059C7">
        <w:rPr>
          <w:rFonts w:ascii="Times New Roman" w:hAnsi="Times New Roman" w:cs="Times New Roman"/>
        </w:rPr>
        <w:t>egression model</w:t>
      </w:r>
      <w:r w:rsidRPr="00B059C7">
        <w:rPr>
          <w:rFonts w:ascii="Times New Roman" w:hAnsi="Times New Roman" w:cs="Times New Roman"/>
        </w:rPr>
        <w:t>s</w:t>
      </w:r>
      <w:r w:rsidR="00611F45" w:rsidRPr="00B059C7">
        <w:rPr>
          <w:rFonts w:ascii="Times New Roman" w:hAnsi="Times New Roman" w:cs="Times New Roman"/>
        </w:rPr>
        <w:t xml:space="preserve"> w</w:t>
      </w:r>
      <w:r w:rsidRPr="00B059C7">
        <w:rPr>
          <w:rFonts w:ascii="Times New Roman" w:hAnsi="Times New Roman" w:cs="Times New Roman"/>
        </w:rPr>
        <w:t>ere</w:t>
      </w:r>
      <w:r w:rsidR="00611F45" w:rsidRPr="00B059C7">
        <w:rPr>
          <w:rFonts w:ascii="Times New Roman" w:hAnsi="Times New Roman" w:cs="Times New Roman"/>
        </w:rPr>
        <w:t xml:space="preserve"> developed using </w:t>
      </w:r>
      <w:r w:rsidR="008169D6" w:rsidRPr="00B059C7">
        <w:rPr>
          <w:rFonts w:ascii="Times New Roman" w:hAnsi="Times New Roman" w:cs="Times New Roman"/>
        </w:rPr>
        <w:t>the final</w:t>
      </w:r>
      <w:r w:rsidR="00611F45" w:rsidRPr="00B059C7">
        <w:rPr>
          <w:rFonts w:ascii="Times New Roman" w:hAnsi="Times New Roman" w:cs="Times New Roman"/>
        </w:rPr>
        <w:t xml:space="preserve"> set of independent variables after linear dependencies were removed. </w:t>
      </w:r>
      <w:r w:rsidRPr="00B059C7">
        <w:rPr>
          <w:rFonts w:ascii="Times New Roman" w:hAnsi="Times New Roman" w:cs="Times New Roman"/>
        </w:rPr>
        <w:t xml:space="preserve">The goal of logistic regression </w:t>
      </w:r>
      <w:r w:rsidR="006E5953">
        <w:rPr>
          <w:rFonts w:ascii="Times New Roman" w:hAnsi="Times New Roman" w:cs="Times New Roman"/>
        </w:rPr>
        <w:t>i</w:t>
      </w:r>
      <w:r w:rsidRPr="00B059C7">
        <w:rPr>
          <w:rFonts w:ascii="Times New Roman" w:hAnsi="Times New Roman" w:cs="Times New Roman"/>
        </w:rPr>
        <w:t>s to develop a model that accurately classifies an outcome into</w:t>
      </w:r>
      <w:r w:rsidR="007B550B">
        <w:rPr>
          <w:rFonts w:ascii="Times New Roman" w:hAnsi="Times New Roman" w:cs="Times New Roman"/>
        </w:rPr>
        <w:t xml:space="preserve"> one of</w:t>
      </w:r>
      <w:r w:rsidRPr="00B059C7">
        <w:rPr>
          <w:rFonts w:ascii="Times New Roman" w:hAnsi="Times New Roman" w:cs="Times New Roman"/>
        </w:rPr>
        <w:t xml:space="preserve"> two groups</w:t>
      </w:r>
      <w:r w:rsidR="007B550B">
        <w:rPr>
          <w:rFonts w:ascii="Times New Roman" w:hAnsi="Times New Roman" w:cs="Times New Roman"/>
        </w:rPr>
        <w:t xml:space="preserve"> using </w:t>
      </w:r>
      <w:r w:rsidR="006E5953">
        <w:rPr>
          <w:rFonts w:ascii="Times New Roman" w:hAnsi="Times New Roman" w:cs="Times New Roman"/>
        </w:rPr>
        <w:t>a set of independent</w:t>
      </w:r>
      <w:r w:rsidR="007B550B">
        <w:rPr>
          <w:rFonts w:ascii="Times New Roman" w:hAnsi="Times New Roman" w:cs="Times New Roman"/>
        </w:rPr>
        <w:t xml:space="preserve"> variables</w:t>
      </w:r>
      <w:r w:rsidRPr="00B059C7">
        <w:rPr>
          <w:rFonts w:ascii="Times New Roman" w:hAnsi="Times New Roman" w:cs="Times New Roman"/>
        </w:rPr>
        <w:t xml:space="preserve">. </w:t>
      </w:r>
      <w:r w:rsidR="007E2596" w:rsidRPr="00B059C7">
        <w:rPr>
          <w:rFonts w:ascii="Times New Roman" w:hAnsi="Times New Roman" w:cs="Times New Roman"/>
        </w:rPr>
        <w:t>For this analysis</w:t>
      </w:r>
      <w:r w:rsidRPr="00B059C7">
        <w:rPr>
          <w:rFonts w:ascii="Times New Roman" w:hAnsi="Times New Roman" w:cs="Times New Roman"/>
        </w:rPr>
        <w:t xml:space="preserve">, </w:t>
      </w:r>
      <w:r w:rsidR="000B5122" w:rsidRPr="00B059C7">
        <w:rPr>
          <w:rFonts w:ascii="Times New Roman" w:hAnsi="Times New Roman" w:cs="Times New Roman"/>
        </w:rPr>
        <w:t xml:space="preserve">gait behavior was dichotomized (0,1) into </w:t>
      </w:r>
      <w:r w:rsidR="00F70658">
        <w:rPr>
          <w:rFonts w:ascii="Times New Roman" w:hAnsi="Times New Roman" w:cs="Times New Roman"/>
        </w:rPr>
        <w:t>binary classifications (</w:t>
      </w:r>
      <w:r w:rsidRPr="00B059C7">
        <w:rPr>
          <w:rFonts w:ascii="Times New Roman" w:hAnsi="Times New Roman" w:cs="Times New Roman"/>
        </w:rPr>
        <w:t xml:space="preserve">running </w:t>
      </w:r>
      <w:r w:rsidR="000B5122" w:rsidRPr="00B059C7">
        <w:rPr>
          <w:rFonts w:ascii="Times New Roman" w:hAnsi="Times New Roman" w:cs="Times New Roman"/>
        </w:rPr>
        <w:t xml:space="preserve">or </w:t>
      </w:r>
      <w:r w:rsidRPr="00B059C7">
        <w:rPr>
          <w:rFonts w:ascii="Times New Roman" w:hAnsi="Times New Roman" w:cs="Times New Roman"/>
        </w:rPr>
        <w:t>walking</w:t>
      </w:r>
      <w:r w:rsidR="00F70658">
        <w:rPr>
          <w:rFonts w:ascii="Times New Roman" w:hAnsi="Times New Roman" w:cs="Times New Roman"/>
        </w:rPr>
        <w:t>)</w:t>
      </w:r>
      <w:r w:rsidRPr="00B059C7">
        <w:rPr>
          <w:rFonts w:ascii="Times New Roman" w:hAnsi="Times New Roman" w:cs="Times New Roman"/>
        </w:rPr>
        <w:t xml:space="preserve"> </w:t>
      </w:r>
      <w:r w:rsidR="000B5122" w:rsidRPr="00B059C7">
        <w:rPr>
          <w:rFonts w:ascii="Times New Roman" w:hAnsi="Times New Roman" w:cs="Times New Roman"/>
        </w:rPr>
        <w:t xml:space="preserve">and was </w:t>
      </w:r>
      <w:r w:rsidR="006E5953">
        <w:rPr>
          <w:rFonts w:ascii="Times New Roman" w:hAnsi="Times New Roman" w:cs="Times New Roman"/>
        </w:rPr>
        <w:t>treated</w:t>
      </w:r>
      <w:r w:rsidR="000B5122" w:rsidRPr="00B059C7">
        <w:rPr>
          <w:rFonts w:ascii="Times New Roman" w:hAnsi="Times New Roman" w:cs="Times New Roman"/>
        </w:rPr>
        <w:t xml:space="preserve"> as the dependent variable</w:t>
      </w:r>
      <w:r w:rsidRPr="00B059C7">
        <w:rPr>
          <w:rFonts w:ascii="Times New Roman" w:hAnsi="Times New Roman" w:cs="Times New Roman"/>
        </w:rPr>
        <w:t xml:space="preserve">. </w:t>
      </w:r>
      <w:r w:rsidR="00A34CCE" w:rsidRPr="00B059C7">
        <w:rPr>
          <w:rFonts w:ascii="Times New Roman" w:hAnsi="Times New Roman" w:cs="Times New Roman"/>
        </w:rPr>
        <w:t xml:space="preserve">The model was built using the “purposeful selection” technique </w:t>
      </w:r>
      <w:r w:rsidR="00DC3015" w:rsidRPr="00B059C7">
        <w:rPr>
          <w:rFonts w:ascii="Times New Roman" w:hAnsi="Times New Roman" w:cs="Times New Roman"/>
        </w:rPr>
        <w:fldChar w:fldCharType="begin"/>
      </w:r>
      <w:r w:rsidR="00DC3015" w:rsidRPr="00B059C7">
        <w:rPr>
          <w:rFonts w:ascii="Times New Roman" w:hAnsi="Times New Roman" w:cs="Times New Roman"/>
        </w:rPr>
        <w:instrText xml:space="preserve"> ADDIN EN.CITE &lt;EndNote&gt;&lt;Cite&gt;&lt;Author&gt;Hosmer&lt;/Author&gt;&lt;Year&gt;2013&lt;/Year&gt;&lt;RecNum&gt;1487&lt;/RecNum&gt;&lt;DisplayText&gt;(Hosmer, Lemeshow, &amp;amp; Sturdivant, 2013)&lt;/DisplayText&gt;&lt;record&gt;&lt;rec-number&gt;1487&lt;/rec-number&gt;&lt;foreign-keys&gt;&lt;key app="EN" db-id="9r5wswtfoa090betespprtz5vdwr0tt5222t" timestamp="1556135327"&gt;1487&lt;/key&gt;&lt;/foreign-keys&gt;&lt;ref-type name="Book"&gt;6&lt;/ref-type&gt;&lt;contributors&gt;&lt;authors&gt;&lt;author&gt;Hosmer, Jr., D. W.&lt;/author&gt;&lt;author&gt;Lemeshow, S.&lt;/author&gt;&lt;author&gt;Sturdivant, R. X.&lt;/author&gt;&lt;/authors&gt;&lt;/contributors&gt;&lt;titles&gt;&lt;title&gt;Applied Logistic Regression&lt;/title&gt;&lt;/titles&gt;&lt;edition&gt;3rd&lt;/edition&gt;&lt;dates&gt;&lt;year&gt;2013&lt;/year&gt;&lt;/dates&gt;&lt;pub-location&gt;Hoboken, NJ&lt;/pub-location&gt;&lt;publisher&gt;John Wiley &amp;amp; Sons, Inc.&lt;/publisher&gt;&lt;isbn&gt;978-0-470-58247-3&lt;/isbn&gt;&lt;urls&gt;&lt;/urls&gt;&lt;/record&gt;&lt;/Cite&gt;&lt;/EndNote&gt;</w:instrText>
      </w:r>
      <w:r w:rsidR="00DC3015" w:rsidRPr="00B059C7">
        <w:rPr>
          <w:rFonts w:ascii="Times New Roman" w:hAnsi="Times New Roman" w:cs="Times New Roman"/>
        </w:rPr>
        <w:fldChar w:fldCharType="separate"/>
      </w:r>
      <w:r w:rsidR="00DC3015" w:rsidRPr="00B059C7">
        <w:rPr>
          <w:rFonts w:ascii="Times New Roman" w:hAnsi="Times New Roman" w:cs="Times New Roman"/>
          <w:noProof/>
        </w:rPr>
        <w:t>(Hosmer, Lemeshow, &amp; Sturdivant, 2013)</w:t>
      </w:r>
      <w:r w:rsidR="00DC3015" w:rsidRPr="00B059C7">
        <w:rPr>
          <w:rFonts w:ascii="Times New Roman" w:hAnsi="Times New Roman" w:cs="Times New Roman"/>
        </w:rPr>
        <w:fldChar w:fldCharType="end"/>
      </w:r>
      <w:r w:rsidR="00D44B76" w:rsidRPr="00B059C7">
        <w:rPr>
          <w:rFonts w:ascii="Times New Roman" w:hAnsi="Times New Roman" w:cs="Times New Roman"/>
        </w:rPr>
        <w:t>, which</w:t>
      </w:r>
      <w:r w:rsidR="00152708" w:rsidRPr="00B059C7">
        <w:rPr>
          <w:rFonts w:ascii="Times New Roman" w:hAnsi="Times New Roman" w:cs="Times New Roman"/>
        </w:rPr>
        <w:t xml:space="preserve"> ensures minimal collinearity between potential covariates and removes individually insignificant variables</w:t>
      </w:r>
      <w:r w:rsidR="00BD06D1">
        <w:rPr>
          <w:rFonts w:ascii="Times New Roman" w:hAnsi="Times New Roman" w:cs="Times New Roman"/>
        </w:rPr>
        <w:t xml:space="preserve"> (based on the Wald test statistic)</w:t>
      </w:r>
      <w:r w:rsidR="00152708" w:rsidRPr="00B059C7">
        <w:rPr>
          <w:rFonts w:ascii="Times New Roman" w:hAnsi="Times New Roman" w:cs="Times New Roman"/>
        </w:rPr>
        <w:t xml:space="preserve"> prior to building the initial model</w:t>
      </w:r>
      <w:r w:rsidR="00BD06D1">
        <w:rPr>
          <w:rFonts w:ascii="Times New Roman" w:hAnsi="Times New Roman" w:cs="Times New Roman"/>
        </w:rPr>
        <w:t>.</w:t>
      </w:r>
      <w:r w:rsidR="00BD06D1" w:rsidRPr="00B059C7">
        <w:rPr>
          <w:rFonts w:ascii="Times New Roman" w:hAnsi="Times New Roman" w:cs="Times New Roman"/>
        </w:rPr>
        <w:t xml:space="preserve"> </w:t>
      </w:r>
      <w:r w:rsidR="00BD06D1">
        <w:rPr>
          <w:rFonts w:ascii="Times New Roman" w:hAnsi="Times New Roman" w:cs="Times New Roman"/>
        </w:rPr>
        <w:t>V</w:t>
      </w:r>
      <w:r w:rsidR="00152708" w:rsidRPr="00B059C7">
        <w:rPr>
          <w:rFonts w:ascii="Times New Roman" w:hAnsi="Times New Roman" w:cs="Times New Roman"/>
        </w:rPr>
        <w:t xml:space="preserve">ariables </w:t>
      </w:r>
      <w:r w:rsidR="006A0FFD">
        <w:rPr>
          <w:rFonts w:ascii="Times New Roman" w:hAnsi="Times New Roman" w:cs="Times New Roman"/>
        </w:rPr>
        <w:t>were</w:t>
      </w:r>
      <w:r w:rsidR="006A0FFD" w:rsidRPr="00B059C7">
        <w:rPr>
          <w:rFonts w:ascii="Times New Roman" w:hAnsi="Times New Roman" w:cs="Times New Roman"/>
        </w:rPr>
        <w:t xml:space="preserve"> </w:t>
      </w:r>
      <w:r w:rsidR="00152708" w:rsidRPr="00B059C7">
        <w:rPr>
          <w:rFonts w:ascii="Times New Roman" w:hAnsi="Times New Roman" w:cs="Times New Roman"/>
        </w:rPr>
        <w:t>removed sequentially based upon the highest p-value</w:t>
      </w:r>
      <w:r w:rsidR="00BD06D1">
        <w:rPr>
          <w:rFonts w:ascii="Times New Roman" w:hAnsi="Times New Roman" w:cs="Times New Roman"/>
        </w:rPr>
        <w:t xml:space="preserve"> </w:t>
      </w:r>
      <w:r w:rsidR="00152708" w:rsidRPr="00B059C7">
        <w:rPr>
          <w:rFonts w:ascii="Times New Roman" w:hAnsi="Times New Roman" w:cs="Times New Roman"/>
        </w:rPr>
        <w:t xml:space="preserve">until all remaining variables </w:t>
      </w:r>
      <w:r w:rsidR="006A0FFD">
        <w:rPr>
          <w:rFonts w:ascii="Times New Roman" w:hAnsi="Times New Roman" w:cs="Times New Roman"/>
        </w:rPr>
        <w:t>were</w:t>
      </w:r>
      <w:r w:rsidR="006A0FFD" w:rsidRPr="00B059C7">
        <w:rPr>
          <w:rFonts w:ascii="Times New Roman" w:hAnsi="Times New Roman" w:cs="Times New Roman"/>
        </w:rPr>
        <w:t xml:space="preserve"> </w:t>
      </w:r>
      <w:r w:rsidR="00152708" w:rsidRPr="00B059C7">
        <w:rPr>
          <w:rFonts w:ascii="Times New Roman" w:hAnsi="Times New Roman" w:cs="Times New Roman"/>
        </w:rPr>
        <w:t>statistically significant (i.e. p-value &lt; 0.05).</w:t>
      </w:r>
      <w:r w:rsidR="00F70658">
        <w:rPr>
          <w:rFonts w:ascii="Times New Roman" w:hAnsi="Times New Roman" w:cs="Times New Roman"/>
        </w:rPr>
        <w:t xml:space="preserve"> Moreover, we tested</w:t>
      </w:r>
      <w:r w:rsidR="00152708" w:rsidRPr="00B059C7">
        <w:rPr>
          <w:rFonts w:ascii="Times New Roman" w:hAnsi="Times New Roman" w:cs="Times New Roman"/>
        </w:rPr>
        <w:t xml:space="preserve"> </w:t>
      </w:r>
      <w:r w:rsidR="00F70658">
        <w:rPr>
          <w:rFonts w:ascii="Times New Roman" w:hAnsi="Times New Roman" w:cs="Times New Roman"/>
        </w:rPr>
        <w:t>and confirmed linearity</w:t>
      </w:r>
      <w:r w:rsidR="00257E44">
        <w:rPr>
          <w:rFonts w:ascii="Times New Roman" w:hAnsi="Times New Roman" w:cs="Times New Roman"/>
        </w:rPr>
        <w:t xml:space="preserve"> (i.e., linear in the logit)</w:t>
      </w:r>
      <w:r w:rsidR="00F70658">
        <w:rPr>
          <w:rFonts w:ascii="Times New Roman" w:hAnsi="Times New Roman" w:cs="Times New Roman"/>
        </w:rPr>
        <w:t xml:space="preserve"> </w:t>
      </w:r>
      <w:r w:rsidR="000732F4">
        <w:rPr>
          <w:rFonts w:ascii="Times New Roman" w:hAnsi="Times New Roman" w:cs="Times New Roman"/>
        </w:rPr>
        <w:t>for</w:t>
      </w:r>
      <w:r w:rsidR="00F70658">
        <w:rPr>
          <w:rFonts w:ascii="Times New Roman" w:eastAsiaTheme="minorEastAsia" w:hAnsi="Times New Roman" w:cs="Times New Roman"/>
        </w:rPr>
        <w:t xml:space="preserve"> </w:t>
      </w:r>
      <w:r w:rsidR="00EF0890">
        <w:rPr>
          <w:rFonts w:ascii="Times New Roman" w:eastAsiaTheme="minorEastAsia" w:hAnsi="Times New Roman" w:cs="Times New Roman"/>
        </w:rPr>
        <w:t xml:space="preserve">each of the included </w:t>
      </w:r>
      <w:r w:rsidR="00F70658">
        <w:rPr>
          <w:rFonts w:ascii="Times New Roman" w:eastAsiaTheme="minorEastAsia" w:hAnsi="Times New Roman" w:cs="Times New Roman"/>
        </w:rPr>
        <w:t>independent variables</w:t>
      </w:r>
      <w:r w:rsidR="00257E44">
        <w:rPr>
          <w:rFonts w:ascii="Times New Roman" w:eastAsiaTheme="minorEastAsia" w:hAnsi="Times New Roman" w:cs="Times New Roman"/>
        </w:rPr>
        <w:t xml:space="preserve">. </w:t>
      </w:r>
      <w:r w:rsidR="00F70658">
        <w:rPr>
          <w:rFonts w:ascii="Times New Roman" w:eastAsiaTheme="minorEastAsia" w:hAnsi="Times New Roman" w:cs="Times New Roman"/>
        </w:rPr>
        <w:t xml:space="preserve">Additionally, the logistic regression approach </w:t>
      </w:r>
      <w:commentRangeStart w:id="3"/>
      <w:del w:id="4" w:author="Dusty Turner" w:date="2019-09-11T11:07:00Z">
        <w:r w:rsidR="00F70658" w:rsidDel="00AE0392">
          <w:rPr>
            <w:rFonts w:ascii="Times New Roman" w:eastAsiaTheme="minorEastAsia" w:hAnsi="Times New Roman" w:cs="Times New Roman"/>
          </w:rPr>
          <w:delText xml:space="preserve">requires </w:delText>
        </w:r>
      </w:del>
      <w:commentRangeEnd w:id="3"/>
      <w:r w:rsidR="00AE0392">
        <w:rPr>
          <w:rStyle w:val="CommentReference"/>
        </w:rPr>
        <w:commentReference w:id="3"/>
      </w:r>
      <w:ins w:id="5" w:author="Dusty Turner" w:date="2019-09-11T11:07:00Z">
        <w:r w:rsidR="00AE0392">
          <w:rPr>
            <w:rFonts w:ascii="Times New Roman" w:eastAsiaTheme="minorEastAsia" w:hAnsi="Times New Roman" w:cs="Times New Roman"/>
          </w:rPr>
          <w:t>works best</w:t>
        </w:r>
      </w:ins>
      <w:ins w:id="6" w:author="Pleuss, James D MAJ  MIL USA USMA" w:date="2019-09-12T08:57:00Z">
        <w:r w:rsidR="007748BB">
          <w:rPr>
            <w:rFonts w:ascii="Times New Roman" w:eastAsiaTheme="minorEastAsia" w:hAnsi="Times New Roman" w:cs="Times New Roman"/>
          </w:rPr>
          <w:t xml:space="preserve"> for</w:t>
        </w:r>
      </w:ins>
      <w:ins w:id="7" w:author="Dusty Turner" w:date="2019-09-11T11:07:00Z">
        <w:r w:rsidR="00AE0392">
          <w:rPr>
            <w:rFonts w:ascii="Times New Roman" w:eastAsiaTheme="minorEastAsia" w:hAnsi="Times New Roman" w:cs="Times New Roman"/>
          </w:rPr>
          <w:t xml:space="preserve"> </w:t>
        </w:r>
      </w:ins>
      <w:r w:rsidR="00F70658">
        <w:rPr>
          <w:rFonts w:ascii="Times New Roman" w:eastAsiaTheme="minorEastAsia" w:hAnsi="Times New Roman" w:cs="Times New Roman"/>
        </w:rPr>
        <w:t xml:space="preserve">at least a 1:10 or 10:1 ratio of success to failures, and herein the ratio </w:t>
      </w:r>
      <w:r w:rsidR="006A0FFD">
        <w:rPr>
          <w:rFonts w:ascii="Times New Roman" w:eastAsiaTheme="minorEastAsia" w:hAnsi="Times New Roman" w:cs="Times New Roman"/>
        </w:rPr>
        <w:t xml:space="preserve">was </w:t>
      </w:r>
      <w:r w:rsidR="00F70658">
        <w:rPr>
          <w:rFonts w:ascii="Times New Roman" w:eastAsiaTheme="minorEastAsia" w:hAnsi="Times New Roman" w:cs="Times New Roman"/>
        </w:rPr>
        <w:t xml:space="preserve">1:1. </w:t>
      </w:r>
      <w:r w:rsidR="00EF0890">
        <w:rPr>
          <w:rFonts w:ascii="Times New Roman" w:eastAsiaTheme="minorEastAsia" w:hAnsi="Times New Roman" w:cs="Times New Roman"/>
        </w:rPr>
        <w:t>Finally</w:t>
      </w:r>
      <w:r w:rsidR="00841519">
        <w:rPr>
          <w:rFonts w:ascii="Times New Roman" w:eastAsiaTheme="minorEastAsia" w:hAnsi="Times New Roman" w:cs="Times New Roman"/>
        </w:rPr>
        <w:t>,</w:t>
      </w:r>
      <w:r w:rsidR="00EF0890">
        <w:rPr>
          <w:rFonts w:ascii="Times New Roman" w:eastAsiaTheme="minorEastAsia" w:hAnsi="Times New Roman" w:cs="Times New Roman"/>
        </w:rPr>
        <w:t xml:space="preserve"> t</w:t>
      </w:r>
      <w:r w:rsidR="00326067" w:rsidRPr="00B059C7">
        <w:rPr>
          <w:rFonts w:ascii="Times New Roman" w:eastAsiaTheme="minorEastAsia" w:hAnsi="Times New Roman" w:cs="Times New Roman"/>
        </w:rPr>
        <w:t>o determine PTC, we assessed the cadence at which the model was most uncertain with regards to gait classification</w:t>
      </w:r>
      <w:r w:rsidR="00310832" w:rsidRPr="00B059C7">
        <w:rPr>
          <w:rFonts w:ascii="Times New Roman" w:eastAsiaTheme="minorEastAsia" w:hAnsi="Times New Roman" w:cs="Times New Roman"/>
        </w:rPr>
        <w:t xml:space="preserve"> </w:t>
      </w:r>
      <w:r w:rsidR="00040865" w:rsidRPr="00B059C7">
        <w:rPr>
          <w:rFonts w:ascii="Times New Roman" w:eastAsiaTheme="minorEastAsia" w:hAnsi="Times New Roman" w:cs="Times New Roman"/>
        </w:rPr>
        <w:t>(</w:t>
      </w:r>
      <w:r w:rsidR="00326067" w:rsidRPr="00B059C7">
        <w:rPr>
          <w:rFonts w:ascii="Times New Roman" w:eastAsiaTheme="minorEastAsia" w:hAnsi="Times New Roman" w:cs="Times New Roman"/>
        </w:rPr>
        <w:t>i.e., where the probability of running or walking was 0.5</w:t>
      </w:r>
      <w:r w:rsidR="00040865" w:rsidRPr="00B059C7">
        <w:rPr>
          <w:rFonts w:ascii="Times New Roman" w:eastAsiaTheme="minorEastAsia" w:hAnsi="Times New Roman" w:cs="Times New Roman"/>
        </w:rPr>
        <w:t>)</w:t>
      </w:r>
      <w:r w:rsidR="00326067" w:rsidRPr="00B059C7">
        <w:rPr>
          <w:rFonts w:ascii="Times New Roman" w:eastAsiaTheme="minorEastAsia" w:hAnsi="Times New Roman" w:cs="Times New Roman"/>
        </w:rPr>
        <w:t>.</w:t>
      </w:r>
      <w:r w:rsidR="00477DA4">
        <w:rPr>
          <w:rFonts w:ascii="Times New Roman" w:eastAsiaTheme="minorEastAsia" w:hAnsi="Times New Roman" w:cs="Times New Roman"/>
        </w:rPr>
        <w:t xml:space="preserve"> </w:t>
      </w:r>
      <w:commentRangeStart w:id="8"/>
      <w:commentRangeStart w:id="9"/>
      <w:r w:rsidR="002D6F02" w:rsidRPr="00BD06D1">
        <w:rPr>
          <w:rFonts w:ascii="Times New Roman" w:eastAsiaTheme="minorEastAsia" w:hAnsi="Times New Roman" w:cs="Times New Roman"/>
          <w:highlight w:val="yellow"/>
        </w:rPr>
        <w:t>Once the final model was ascertained, we determined the log odds (</w:t>
      </w:r>
      <w:r w:rsidR="002D6F02" w:rsidRPr="00BD06D1">
        <w:rPr>
          <w:rFonts w:ascii="Times New Roman" w:eastAsiaTheme="minorEastAsia" w:hAnsi="Times New Roman" w:cs="Times New Roman"/>
          <w:highlight w:val="yellow"/>
        </w:rPr>
        <w:sym w:font="Symbol" w:char="F062"/>
      </w:r>
      <w:r w:rsidR="002D6F02" w:rsidRPr="00BD06D1">
        <w:rPr>
          <w:rFonts w:ascii="Times New Roman" w:eastAsiaTheme="minorEastAsia" w:hAnsi="Times New Roman" w:cs="Times New Roman"/>
          <w:highlight w:val="yellow"/>
        </w:rPr>
        <w:t>)</w:t>
      </w:r>
      <w:ins w:id="10" w:author="Dusty Turner" w:date="2019-09-11T11:09:00Z">
        <w:r w:rsidR="00AE0392">
          <w:rPr>
            <w:rFonts w:ascii="Times New Roman" w:eastAsiaTheme="minorEastAsia" w:hAnsi="Times New Roman" w:cs="Times New Roman"/>
            <w:highlight w:val="yellow"/>
          </w:rPr>
          <w:t>, odds ratios (</w:t>
        </w:r>
      </w:ins>
      <m:oMath>
        <m:sSup>
          <m:sSupPr>
            <m:ctrlPr>
              <w:ins w:id="11" w:author="Dusty Turner" w:date="2019-09-11T11:10:00Z">
                <w:rPr>
                  <w:rFonts w:ascii="Cambria Math" w:eastAsiaTheme="minorEastAsia" w:hAnsi="Cambria Math" w:cs="Times New Roman"/>
                  <w:highlight w:val="yellow"/>
                </w:rPr>
              </w:ins>
            </m:ctrlPr>
          </m:sSupPr>
          <m:e>
            <m:r>
              <w:ins w:id="12" w:author="Dusty Turner" w:date="2019-09-11T11:10:00Z">
                <w:rPr>
                  <w:rFonts w:ascii="Cambria Math" w:eastAsiaTheme="minorEastAsia" w:hAnsi="Cambria Math" w:cs="Times New Roman"/>
                  <w:highlight w:val="yellow"/>
                </w:rPr>
                <m:t>e</m:t>
              </w:ins>
            </m:r>
          </m:e>
          <m:sup>
            <m:r>
              <w:ins w:id="13" w:author="Dusty Turner" w:date="2019-09-11T11:10:00Z">
                <m:rPr>
                  <m:sty m:val="p"/>
                </m:rPr>
                <w:rPr>
                  <w:rFonts w:ascii="Cambria Math" w:eastAsiaTheme="minorEastAsia" w:hAnsi="Cambria Math" w:cs="Times New Roman"/>
                  <w:highlight w:val="yellow"/>
                </w:rPr>
                <w:sym w:font="Symbol" w:char="F062"/>
              </w:ins>
            </m:r>
          </m:sup>
        </m:sSup>
        <m:r>
          <w:ins w:id="14" w:author="Dusty Turner" w:date="2019-09-11T11:10:00Z">
            <w:rPr>
              <w:rFonts w:ascii="Cambria Math" w:eastAsiaTheme="minorEastAsia" w:hAnsi="Cambria Math" w:cs="Times New Roman"/>
              <w:highlight w:val="yellow"/>
            </w:rPr>
            <m:t>)</m:t>
          </w:ins>
        </m:r>
      </m:oMath>
      <w:r w:rsidR="002D6F02" w:rsidRPr="00BD06D1">
        <w:rPr>
          <w:rFonts w:ascii="Times New Roman" w:eastAsiaTheme="minorEastAsia" w:hAnsi="Times New Roman" w:cs="Times New Roman"/>
          <w:highlight w:val="yellow"/>
        </w:rPr>
        <w:t>, standard error</w:t>
      </w:r>
      <w:ins w:id="15" w:author="Dusty Turner" w:date="2019-09-11T11:10:00Z">
        <w:r w:rsidR="00AE0392">
          <w:rPr>
            <w:rFonts w:ascii="Times New Roman" w:eastAsiaTheme="minorEastAsia" w:hAnsi="Times New Roman" w:cs="Times New Roman"/>
            <w:highlight w:val="yellow"/>
          </w:rPr>
          <w:t>s</w:t>
        </w:r>
      </w:ins>
      <w:r w:rsidR="002D6F02" w:rsidRPr="00BD06D1">
        <w:rPr>
          <w:rFonts w:ascii="Times New Roman" w:eastAsiaTheme="minorEastAsia" w:hAnsi="Times New Roman" w:cs="Times New Roman"/>
          <w:highlight w:val="yellow"/>
        </w:rPr>
        <w:t xml:space="preserve"> of </w:t>
      </w:r>
      <w:r w:rsidR="002D6F02" w:rsidRPr="00BD06D1">
        <w:rPr>
          <w:rFonts w:ascii="Times New Roman" w:eastAsiaTheme="minorEastAsia" w:hAnsi="Times New Roman" w:cs="Times New Roman"/>
          <w:highlight w:val="yellow"/>
        </w:rPr>
        <w:sym w:font="Symbol" w:char="F062"/>
      </w:r>
      <w:r w:rsidR="002D6F02" w:rsidRPr="00BD06D1">
        <w:rPr>
          <w:rFonts w:ascii="Times New Roman" w:eastAsiaTheme="minorEastAsia" w:hAnsi="Times New Roman" w:cs="Times New Roman"/>
          <w:highlight w:val="yellow"/>
        </w:rPr>
        <w:t xml:space="preserve">, Wald </w:t>
      </w:r>
      <w:r w:rsidR="00BD06D1">
        <w:rPr>
          <w:rFonts w:ascii="Times New Roman" w:eastAsiaTheme="minorEastAsia" w:hAnsi="Times New Roman" w:cs="Times New Roman"/>
          <w:highlight w:val="yellow"/>
        </w:rPr>
        <w:t>t</w:t>
      </w:r>
      <w:r w:rsidR="002D6F02" w:rsidRPr="00BD06D1">
        <w:rPr>
          <w:rFonts w:ascii="Times New Roman" w:eastAsiaTheme="minorEastAsia" w:hAnsi="Times New Roman" w:cs="Times New Roman"/>
          <w:highlight w:val="yellow"/>
        </w:rPr>
        <w:t>est</w:t>
      </w:r>
      <w:r w:rsidR="00BD06D1">
        <w:rPr>
          <w:rFonts w:ascii="Times New Roman" w:eastAsiaTheme="minorEastAsia" w:hAnsi="Times New Roman" w:cs="Times New Roman"/>
          <w:highlight w:val="yellow"/>
        </w:rPr>
        <w:t xml:space="preserve"> statistic</w:t>
      </w:r>
      <w:ins w:id="16" w:author="Dusty Turner" w:date="2019-09-11T11:10:00Z">
        <w:r w:rsidR="00AE0392">
          <w:rPr>
            <w:rFonts w:ascii="Times New Roman" w:eastAsiaTheme="minorEastAsia" w:hAnsi="Times New Roman" w:cs="Times New Roman"/>
            <w:highlight w:val="yellow"/>
          </w:rPr>
          <w:t>s</w:t>
        </w:r>
      </w:ins>
      <w:r w:rsidR="002D6F02" w:rsidRPr="00BD06D1">
        <w:rPr>
          <w:rFonts w:ascii="Times New Roman" w:eastAsiaTheme="minorEastAsia" w:hAnsi="Times New Roman" w:cs="Times New Roman"/>
          <w:highlight w:val="yellow"/>
        </w:rPr>
        <w:t xml:space="preserve">, </w:t>
      </w:r>
      <w:ins w:id="17" w:author="Dusty Turner" w:date="2019-09-11T11:09:00Z">
        <w:r w:rsidR="00AE0392">
          <w:rPr>
            <w:rFonts w:ascii="Times New Roman" w:eastAsiaTheme="minorEastAsia" w:hAnsi="Times New Roman" w:cs="Times New Roman"/>
            <w:highlight w:val="yellow"/>
          </w:rPr>
          <w:t xml:space="preserve">and </w:t>
        </w:r>
      </w:ins>
      <w:r w:rsidR="002D6F02" w:rsidRPr="00BD06D1">
        <w:rPr>
          <w:rFonts w:ascii="Times New Roman" w:eastAsiaTheme="minorEastAsia" w:hAnsi="Times New Roman" w:cs="Times New Roman"/>
          <w:highlight w:val="yellow"/>
        </w:rPr>
        <w:t>p-value</w:t>
      </w:r>
      <w:ins w:id="18" w:author="Dusty Turner" w:date="2019-09-11T11:09:00Z">
        <w:r w:rsidR="00AE0392">
          <w:rPr>
            <w:rFonts w:ascii="Times New Roman" w:eastAsiaTheme="minorEastAsia" w:hAnsi="Times New Roman" w:cs="Times New Roman"/>
            <w:highlight w:val="yellow"/>
          </w:rPr>
          <w:t>s</w:t>
        </w:r>
      </w:ins>
      <w:del w:id="19" w:author="Dusty Turner" w:date="2019-09-11T11:09:00Z">
        <w:r w:rsidR="002D6F02" w:rsidRPr="00BD06D1" w:rsidDel="00AE0392">
          <w:rPr>
            <w:rFonts w:ascii="Times New Roman" w:eastAsiaTheme="minorEastAsia" w:hAnsi="Times New Roman" w:cs="Times New Roman"/>
            <w:highlight w:val="yellow"/>
          </w:rPr>
          <w:delText>, and odds ratio</w:delText>
        </w:r>
      </w:del>
      <w:r w:rsidR="002D6F02" w:rsidRPr="00BD06D1">
        <w:rPr>
          <w:rFonts w:ascii="Times New Roman" w:eastAsiaTheme="minorEastAsia" w:hAnsi="Times New Roman" w:cs="Times New Roman"/>
          <w:highlight w:val="yellow"/>
        </w:rPr>
        <w:t>.</w:t>
      </w:r>
      <w:commentRangeEnd w:id="8"/>
      <w:r w:rsidR="004F3B7E">
        <w:rPr>
          <w:rStyle w:val="CommentReference"/>
        </w:rPr>
        <w:commentReference w:id="8"/>
      </w:r>
      <w:commentRangeEnd w:id="9"/>
      <w:r w:rsidR="00AE0392">
        <w:rPr>
          <w:rStyle w:val="CommentReference"/>
        </w:rPr>
        <w:commentReference w:id="9"/>
      </w:r>
    </w:p>
    <w:p w14:paraId="4D17289A" w14:textId="77777777" w:rsidR="00090C79" w:rsidRPr="00B059C7" w:rsidRDefault="00090C79" w:rsidP="001F0BF3">
      <w:pPr>
        <w:rPr>
          <w:rFonts w:ascii="Times New Roman" w:hAnsi="Times New Roman" w:cs="Times New Roman"/>
        </w:rPr>
      </w:pPr>
    </w:p>
    <w:p w14:paraId="0C7D6A53" w14:textId="77777777" w:rsidR="00611F45" w:rsidRPr="00B059C7" w:rsidRDefault="009115D5" w:rsidP="001F0BF3">
      <w:pPr>
        <w:ind w:firstLine="720"/>
        <w:jc w:val="center"/>
        <w:rPr>
          <w:rFonts w:ascii="Times New Roman" w:hAnsi="Times New Roman" w:cs="Times New Roman"/>
        </w:rPr>
      </w:pPr>
      <w:r w:rsidRPr="00B059C7">
        <w:rPr>
          <w:rFonts w:ascii="Times New Roman" w:hAnsi="Times New Roman" w:cs="Times New Roman"/>
        </w:rPr>
        <w:t>TABLE 1 AROUND HERE</w:t>
      </w:r>
    </w:p>
    <w:p w14:paraId="4264A57A" w14:textId="77777777" w:rsidR="00A34CCE" w:rsidRPr="00B059C7" w:rsidRDefault="00A34CCE" w:rsidP="00796EA6">
      <w:pPr>
        <w:pStyle w:val="Heading2"/>
        <w:rPr>
          <w:rFonts w:ascii="Times New Roman" w:hAnsi="Times New Roman" w:cs="Times New Roman"/>
        </w:rPr>
      </w:pPr>
      <w:r w:rsidRPr="00B059C7">
        <w:rPr>
          <w:rFonts w:ascii="Times New Roman" w:hAnsi="Times New Roman" w:cs="Times New Roman"/>
        </w:rPr>
        <w:lastRenderedPageBreak/>
        <w:t>Data and Statistical Analysis</w:t>
      </w:r>
    </w:p>
    <w:p w14:paraId="2A2D236C" w14:textId="77777777" w:rsidR="00326067" w:rsidRPr="00B059C7" w:rsidRDefault="00A34CCE" w:rsidP="00396492">
      <w:pPr>
        <w:pStyle w:val="PlainText"/>
        <w:spacing w:line="480" w:lineRule="auto"/>
        <w:ind w:firstLine="720"/>
        <w:rPr>
          <w:rFonts w:ascii="Times New Roman" w:hAnsi="Times New Roman" w:cs="Times New Roman"/>
          <w:sz w:val="24"/>
          <w:szCs w:val="24"/>
        </w:rPr>
      </w:pPr>
      <w:r w:rsidRPr="00B059C7">
        <w:rPr>
          <w:rFonts w:ascii="Times New Roman" w:hAnsi="Times New Roman" w:cs="Times New Roman"/>
          <w:sz w:val="24"/>
          <w:szCs w:val="24"/>
        </w:rPr>
        <w:t>To assess the prediction accuracy of the final model, we performed a k-fold cross-validation, with k=10</w:t>
      </w:r>
      <w:r w:rsidR="00877BE7" w:rsidRPr="00B059C7">
        <w:rPr>
          <w:rFonts w:ascii="Times New Roman" w:hAnsi="Times New Roman" w:cs="Times New Roman"/>
          <w:sz w:val="24"/>
          <w:szCs w:val="24"/>
        </w:rPr>
        <w:t xml:space="preserve">. The purpose of cross-validation is to determine how well the model will perform on out-of-sample data. For this validation method, the data </w:t>
      </w:r>
      <w:r w:rsidR="006A0FFD">
        <w:rPr>
          <w:rFonts w:ascii="Times New Roman" w:hAnsi="Times New Roman" w:cs="Times New Roman"/>
          <w:sz w:val="24"/>
          <w:szCs w:val="24"/>
        </w:rPr>
        <w:t>w</w:t>
      </w:r>
      <w:r w:rsidR="009F2638">
        <w:rPr>
          <w:rFonts w:ascii="Times New Roman" w:hAnsi="Times New Roman" w:cs="Times New Roman"/>
          <w:sz w:val="24"/>
          <w:szCs w:val="24"/>
        </w:rPr>
        <w:t>ere</w:t>
      </w:r>
      <w:r w:rsidR="006A0FFD" w:rsidRPr="00B059C7">
        <w:rPr>
          <w:rFonts w:ascii="Times New Roman" w:hAnsi="Times New Roman" w:cs="Times New Roman"/>
          <w:sz w:val="24"/>
          <w:szCs w:val="24"/>
        </w:rPr>
        <w:t xml:space="preserve"> </w:t>
      </w:r>
      <w:r w:rsidR="00877BE7" w:rsidRPr="00B059C7">
        <w:rPr>
          <w:rFonts w:ascii="Times New Roman" w:hAnsi="Times New Roman" w:cs="Times New Roman"/>
          <w:sz w:val="24"/>
          <w:szCs w:val="24"/>
        </w:rPr>
        <w:t xml:space="preserve">partitioned into 10 “folds”. A model </w:t>
      </w:r>
      <w:r w:rsidR="006A0FFD">
        <w:rPr>
          <w:rFonts w:ascii="Times New Roman" w:hAnsi="Times New Roman" w:cs="Times New Roman"/>
          <w:sz w:val="24"/>
          <w:szCs w:val="24"/>
        </w:rPr>
        <w:t xml:space="preserve">was </w:t>
      </w:r>
      <w:r w:rsidR="00FA79CF">
        <w:rPr>
          <w:rFonts w:ascii="Times New Roman" w:hAnsi="Times New Roman" w:cs="Times New Roman"/>
          <w:sz w:val="24"/>
          <w:szCs w:val="24"/>
        </w:rPr>
        <w:t>trained</w:t>
      </w:r>
      <w:r w:rsidR="00FA79CF" w:rsidRPr="00B059C7">
        <w:rPr>
          <w:rFonts w:ascii="Times New Roman" w:hAnsi="Times New Roman" w:cs="Times New Roman"/>
          <w:sz w:val="24"/>
          <w:szCs w:val="24"/>
        </w:rPr>
        <w:t xml:space="preserve"> </w:t>
      </w:r>
      <w:r w:rsidR="00877BE7" w:rsidRPr="00B059C7">
        <w:rPr>
          <w:rFonts w:ascii="Times New Roman" w:hAnsi="Times New Roman" w:cs="Times New Roman"/>
          <w:sz w:val="24"/>
          <w:szCs w:val="24"/>
        </w:rPr>
        <w:t>with nine of the folds and tested on the unused “holdout set”, saving the resulting</w:t>
      </w:r>
      <w:r w:rsidR="003A74F1" w:rsidRPr="003A74F1">
        <w:rPr>
          <w:rFonts w:ascii="Times New Roman" w:hAnsi="Times New Roman" w:cs="Times New Roman"/>
          <w:sz w:val="24"/>
          <w:szCs w:val="24"/>
        </w:rPr>
        <w:t xml:space="preserve"> </w:t>
      </w:r>
      <w:r w:rsidR="003A74F1" w:rsidRPr="00B059C7">
        <w:rPr>
          <w:rFonts w:ascii="Times New Roman" w:hAnsi="Times New Roman" w:cs="Times New Roman"/>
          <w:sz w:val="24"/>
          <w:szCs w:val="24"/>
        </w:rPr>
        <w:t>accuracy</w:t>
      </w:r>
      <w:r w:rsidR="003A74F1">
        <w:rPr>
          <w:rFonts w:ascii="Times New Roman" w:hAnsi="Times New Roman" w:cs="Times New Roman"/>
          <w:sz w:val="24"/>
          <w:szCs w:val="24"/>
        </w:rPr>
        <w:t xml:space="preserve"> (i</w:t>
      </w:r>
      <w:r w:rsidR="00477DA4">
        <w:rPr>
          <w:rFonts w:ascii="Times New Roman" w:hAnsi="Times New Roman" w:cs="Times New Roman"/>
          <w:sz w:val="24"/>
          <w:szCs w:val="24"/>
        </w:rPr>
        <w:t>.</w:t>
      </w:r>
      <w:r w:rsidR="003A74F1">
        <w:rPr>
          <w:rFonts w:ascii="Times New Roman" w:hAnsi="Times New Roman" w:cs="Times New Roman"/>
          <w:sz w:val="24"/>
          <w:szCs w:val="24"/>
        </w:rPr>
        <w:t>e.</w:t>
      </w:r>
      <w:r w:rsidR="00477DA4">
        <w:rPr>
          <w:rFonts w:ascii="Times New Roman" w:hAnsi="Times New Roman" w:cs="Times New Roman"/>
          <w:sz w:val="24"/>
          <w:szCs w:val="24"/>
        </w:rPr>
        <w:t>,</w:t>
      </w:r>
      <w:r w:rsidR="003A74F1">
        <w:rPr>
          <w:rFonts w:ascii="Times New Roman" w:hAnsi="Times New Roman" w:cs="Times New Roman"/>
          <w:sz w:val="24"/>
          <w:szCs w:val="24"/>
        </w:rPr>
        <w:t xml:space="preserve"> the</w:t>
      </w:r>
      <w:r w:rsidR="00477DA4">
        <w:rPr>
          <w:rFonts w:ascii="Times New Roman" w:hAnsi="Times New Roman" w:cs="Times New Roman"/>
          <w:sz w:val="24"/>
          <w:szCs w:val="24"/>
        </w:rPr>
        <w:t xml:space="preserve"> percentage</w:t>
      </w:r>
      <w:r w:rsidR="003A74F1">
        <w:rPr>
          <w:rFonts w:ascii="Times New Roman" w:hAnsi="Times New Roman" w:cs="Times New Roman"/>
          <w:sz w:val="24"/>
          <w:szCs w:val="24"/>
        </w:rPr>
        <w:t xml:space="preserve"> of correctly classified individuals in the holdout set</w:t>
      </w:r>
      <w:r w:rsidR="00477DA4">
        <w:rPr>
          <w:rFonts w:ascii="Times New Roman" w:hAnsi="Times New Roman" w:cs="Times New Roman"/>
          <w:sz w:val="24"/>
          <w:szCs w:val="24"/>
        </w:rPr>
        <w:t xml:space="preserve"> at</w:t>
      </w:r>
      <w:r w:rsidR="009F2638">
        <w:rPr>
          <w:rFonts w:ascii="Times New Roman" w:hAnsi="Times New Roman" w:cs="Times New Roman"/>
          <w:sz w:val="24"/>
          <w:szCs w:val="24"/>
        </w:rPr>
        <w:t xml:space="preserve"> the</w:t>
      </w:r>
      <w:r w:rsidR="00477DA4">
        <w:rPr>
          <w:rFonts w:ascii="Times New Roman" w:hAnsi="Times New Roman" w:cs="Times New Roman"/>
          <w:sz w:val="24"/>
          <w:szCs w:val="24"/>
        </w:rPr>
        <w:t xml:space="preserve"> cut point</w:t>
      </w:r>
      <w:r w:rsidR="009F2638">
        <w:rPr>
          <w:rFonts w:ascii="Times New Roman" w:hAnsi="Times New Roman" w:cs="Times New Roman"/>
          <w:sz w:val="24"/>
          <w:szCs w:val="24"/>
        </w:rPr>
        <w:t xml:space="preserve"> derived from the training set of participants</w:t>
      </w:r>
      <w:r w:rsidR="003A74F1">
        <w:rPr>
          <w:rFonts w:ascii="Times New Roman" w:hAnsi="Times New Roman" w:cs="Times New Roman"/>
          <w:sz w:val="24"/>
          <w:szCs w:val="24"/>
        </w:rPr>
        <w:t>)</w:t>
      </w:r>
      <w:r w:rsidR="00877BE7" w:rsidRPr="00B059C7">
        <w:rPr>
          <w:rFonts w:ascii="Times New Roman" w:hAnsi="Times New Roman" w:cs="Times New Roman"/>
          <w:sz w:val="24"/>
          <w:szCs w:val="24"/>
        </w:rPr>
        <w:t xml:space="preserve">. </w:t>
      </w:r>
      <w:r w:rsidR="00F54E0C" w:rsidRPr="00B059C7">
        <w:rPr>
          <w:rFonts w:ascii="Times New Roman" w:hAnsi="Times New Roman" w:cs="Times New Roman"/>
          <w:sz w:val="24"/>
          <w:szCs w:val="24"/>
        </w:rPr>
        <w:t>After</w:t>
      </w:r>
      <w:r w:rsidR="00877BE7" w:rsidRPr="00B059C7">
        <w:rPr>
          <w:rFonts w:ascii="Times New Roman" w:hAnsi="Times New Roman" w:cs="Times New Roman"/>
          <w:sz w:val="24"/>
          <w:szCs w:val="24"/>
        </w:rPr>
        <w:t xml:space="preserve"> replicat</w:t>
      </w:r>
      <w:r w:rsidR="00F54E0C" w:rsidRPr="00B059C7">
        <w:rPr>
          <w:rFonts w:ascii="Times New Roman" w:hAnsi="Times New Roman" w:cs="Times New Roman"/>
          <w:sz w:val="24"/>
          <w:szCs w:val="24"/>
        </w:rPr>
        <w:t>ing</w:t>
      </w:r>
      <w:r w:rsidR="00877BE7" w:rsidRPr="00B059C7">
        <w:rPr>
          <w:rFonts w:ascii="Times New Roman" w:hAnsi="Times New Roman" w:cs="Times New Roman"/>
          <w:sz w:val="24"/>
          <w:szCs w:val="24"/>
        </w:rPr>
        <w:t xml:space="preserve"> </w:t>
      </w:r>
      <w:r w:rsidR="00F54E0C" w:rsidRPr="00B059C7">
        <w:rPr>
          <w:rFonts w:ascii="Times New Roman" w:hAnsi="Times New Roman" w:cs="Times New Roman"/>
          <w:sz w:val="24"/>
          <w:szCs w:val="24"/>
        </w:rPr>
        <w:t>with</w:t>
      </w:r>
      <w:r w:rsidR="00877BE7" w:rsidRPr="00B059C7">
        <w:rPr>
          <w:rFonts w:ascii="Times New Roman" w:hAnsi="Times New Roman" w:cs="Times New Roman"/>
          <w:sz w:val="24"/>
          <w:szCs w:val="24"/>
        </w:rPr>
        <w:t xml:space="preserve"> each </w:t>
      </w:r>
      <w:r w:rsidR="00F54E0C" w:rsidRPr="00B059C7">
        <w:rPr>
          <w:rFonts w:ascii="Times New Roman" w:hAnsi="Times New Roman" w:cs="Times New Roman"/>
          <w:sz w:val="24"/>
          <w:szCs w:val="24"/>
        </w:rPr>
        <w:t xml:space="preserve">fold as </w:t>
      </w:r>
      <w:r w:rsidR="00877BE7" w:rsidRPr="00B059C7">
        <w:rPr>
          <w:rFonts w:ascii="Times New Roman" w:hAnsi="Times New Roman" w:cs="Times New Roman"/>
          <w:sz w:val="24"/>
          <w:szCs w:val="24"/>
        </w:rPr>
        <w:t>the holdout set</w:t>
      </w:r>
      <w:r w:rsidR="00F54E0C" w:rsidRPr="00B059C7">
        <w:rPr>
          <w:rFonts w:ascii="Times New Roman" w:hAnsi="Times New Roman" w:cs="Times New Roman"/>
          <w:sz w:val="24"/>
          <w:szCs w:val="24"/>
        </w:rPr>
        <w:t xml:space="preserve">, </w:t>
      </w:r>
      <w:r w:rsidR="00877BE7" w:rsidRPr="00B059C7">
        <w:rPr>
          <w:rFonts w:ascii="Times New Roman" w:hAnsi="Times New Roman" w:cs="Times New Roman"/>
          <w:sz w:val="24"/>
          <w:szCs w:val="24"/>
        </w:rPr>
        <w:t>the resultant accurac</w:t>
      </w:r>
      <w:r w:rsidR="00CA3D2B" w:rsidRPr="00B059C7">
        <w:rPr>
          <w:rFonts w:ascii="Times New Roman" w:hAnsi="Times New Roman" w:cs="Times New Roman"/>
          <w:sz w:val="24"/>
          <w:szCs w:val="24"/>
        </w:rPr>
        <w:t>ies</w:t>
      </w:r>
      <w:r w:rsidR="008A2BDB" w:rsidRPr="00B059C7">
        <w:rPr>
          <w:rFonts w:ascii="Times New Roman" w:hAnsi="Times New Roman" w:cs="Times New Roman"/>
          <w:sz w:val="24"/>
          <w:szCs w:val="24"/>
        </w:rPr>
        <w:t xml:space="preserve"> </w:t>
      </w:r>
      <w:r w:rsidR="006A0FFD">
        <w:rPr>
          <w:rFonts w:ascii="Times New Roman" w:hAnsi="Times New Roman" w:cs="Times New Roman"/>
          <w:sz w:val="24"/>
          <w:szCs w:val="24"/>
        </w:rPr>
        <w:t>were</w:t>
      </w:r>
      <w:r w:rsidR="006A0FFD" w:rsidRPr="00B059C7">
        <w:rPr>
          <w:rFonts w:ascii="Times New Roman" w:hAnsi="Times New Roman" w:cs="Times New Roman"/>
          <w:sz w:val="24"/>
          <w:szCs w:val="24"/>
        </w:rPr>
        <w:t xml:space="preserve"> </w:t>
      </w:r>
      <w:r w:rsidR="00F54E0C" w:rsidRPr="00B059C7">
        <w:rPr>
          <w:rFonts w:ascii="Times New Roman" w:hAnsi="Times New Roman" w:cs="Times New Roman"/>
          <w:sz w:val="24"/>
          <w:szCs w:val="24"/>
        </w:rPr>
        <w:t>compiled</w:t>
      </w:r>
      <w:r w:rsidR="00CA3D2B" w:rsidRPr="00B059C7">
        <w:rPr>
          <w:rFonts w:ascii="Times New Roman" w:hAnsi="Times New Roman" w:cs="Times New Roman"/>
          <w:sz w:val="24"/>
          <w:szCs w:val="24"/>
        </w:rPr>
        <w:t xml:space="preserve"> and averaged, along with sensitivity, specificity, positive predictive values (PPV),</w:t>
      </w:r>
      <w:r w:rsidR="00414EF8">
        <w:rPr>
          <w:rFonts w:ascii="Times New Roman" w:hAnsi="Times New Roman" w:cs="Times New Roman"/>
          <w:sz w:val="24"/>
          <w:szCs w:val="24"/>
        </w:rPr>
        <w:t xml:space="preserve"> and</w:t>
      </w:r>
      <w:r w:rsidR="00CA3D2B" w:rsidRPr="00B059C7">
        <w:rPr>
          <w:rFonts w:ascii="Times New Roman" w:hAnsi="Times New Roman" w:cs="Times New Roman"/>
          <w:sz w:val="24"/>
          <w:szCs w:val="24"/>
        </w:rPr>
        <w:t xml:space="preserve"> negative predictive values </w:t>
      </w:r>
      <w:r w:rsidR="00414EF8">
        <w:rPr>
          <w:rFonts w:ascii="Times New Roman" w:hAnsi="Times New Roman" w:cs="Times New Roman"/>
          <w:sz w:val="24"/>
          <w:szCs w:val="24"/>
        </w:rPr>
        <w:t>(</w:t>
      </w:r>
      <w:r w:rsidR="00CA3D2B" w:rsidRPr="00B059C7">
        <w:rPr>
          <w:rFonts w:ascii="Times New Roman" w:hAnsi="Times New Roman" w:cs="Times New Roman"/>
          <w:sz w:val="24"/>
          <w:szCs w:val="24"/>
        </w:rPr>
        <w:t>NPV).</w:t>
      </w:r>
      <w:r w:rsidR="00414EF8">
        <w:rPr>
          <w:rFonts w:ascii="Times New Roman" w:hAnsi="Times New Roman" w:cs="Times New Roman"/>
          <w:sz w:val="24"/>
          <w:szCs w:val="24"/>
        </w:rPr>
        <w:t xml:space="preserve"> </w:t>
      </w:r>
    </w:p>
    <w:p w14:paraId="20B4A181" w14:textId="77777777" w:rsidR="00611F45" w:rsidRPr="00B059C7" w:rsidRDefault="00611F45" w:rsidP="00796EA6">
      <w:pPr>
        <w:pStyle w:val="PlainText"/>
        <w:spacing w:line="480" w:lineRule="auto"/>
        <w:rPr>
          <w:rFonts w:ascii="Times New Roman" w:hAnsi="Times New Roman" w:cs="Times New Roman"/>
          <w:b/>
          <w:sz w:val="24"/>
          <w:szCs w:val="24"/>
        </w:rPr>
      </w:pPr>
      <w:r w:rsidRPr="00B059C7">
        <w:rPr>
          <w:rFonts w:ascii="Times New Roman" w:hAnsi="Times New Roman" w:cs="Times New Roman"/>
          <w:b/>
          <w:sz w:val="24"/>
          <w:szCs w:val="24"/>
        </w:rPr>
        <w:t>R Shiny App Development</w:t>
      </w:r>
    </w:p>
    <w:p w14:paraId="4CA49F57" w14:textId="77777777" w:rsidR="00DF5D1E" w:rsidRPr="00B059C7" w:rsidRDefault="00E36D61" w:rsidP="00396492">
      <w:pPr>
        <w:pStyle w:val="PlainText"/>
        <w:spacing w:line="480" w:lineRule="auto"/>
        <w:ind w:firstLine="720"/>
        <w:rPr>
          <w:rFonts w:ascii="Times New Roman" w:hAnsi="Times New Roman" w:cs="Times New Roman"/>
          <w:sz w:val="24"/>
          <w:szCs w:val="24"/>
        </w:rPr>
      </w:pPr>
      <w:r w:rsidRPr="00B059C7">
        <w:rPr>
          <w:rFonts w:ascii="Times New Roman" w:hAnsi="Times New Roman" w:cs="Times New Roman"/>
          <w:sz w:val="24"/>
          <w:szCs w:val="24"/>
        </w:rPr>
        <w:t xml:space="preserve">An </w:t>
      </w:r>
      <w:r w:rsidR="007B4BEA" w:rsidRPr="00B059C7">
        <w:rPr>
          <w:rFonts w:ascii="Times New Roman" w:hAnsi="Times New Roman" w:cs="Times New Roman"/>
          <w:sz w:val="24"/>
          <w:szCs w:val="24"/>
        </w:rPr>
        <w:t>i</w:t>
      </w:r>
      <w:r w:rsidRPr="00B059C7">
        <w:rPr>
          <w:rFonts w:ascii="Times New Roman" w:hAnsi="Times New Roman" w:cs="Times New Roman"/>
          <w:sz w:val="24"/>
          <w:szCs w:val="24"/>
        </w:rPr>
        <w:t xml:space="preserve">nteractive </w:t>
      </w:r>
      <w:r w:rsidR="002477FA" w:rsidRPr="00B059C7">
        <w:rPr>
          <w:rFonts w:ascii="Times New Roman" w:hAnsi="Times New Roman" w:cs="Times New Roman"/>
          <w:sz w:val="24"/>
          <w:szCs w:val="24"/>
        </w:rPr>
        <w:t xml:space="preserve">R Shiny </w:t>
      </w:r>
      <w:r w:rsidRPr="00B059C7">
        <w:rPr>
          <w:rFonts w:ascii="Times New Roman" w:hAnsi="Times New Roman" w:cs="Times New Roman"/>
          <w:sz w:val="24"/>
          <w:szCs w:val="24"/>
        </w:rPr>
        <w:t xml:space="preserve">web app </w:t>
      </w:r>
      <w:r w:rsidRPr="00B059C7">
        <w:rPr>
          <w:rFonts w:ascii="Times New Roman" w:hAnsi="Times New Roman" w:cs="Times New Roman"/>
          <w:sz w:val="24"/>
          <w:szCs w:val="24"/>
        </w:rPr>
        <w:fldChar w:fldCharType="begin"/>
      </w:r>
      <w:r w:rsidRPr="00B059C7">
        <w:rPr>
          <w:rFonts w:ascii="Times New Roman" w:hAnsi="Times New Roman" w:cs="Times New Roman"/>
          <w:sz w:val="24"/>
          <w:szCs w:val="24"/>
        </w:rPr>
        <w:instrText xml:space="preserve"> ADDIN EN.CITE &lt;EndNote&gt;&lt;Cite&gt;&lt;Author&gt;R Core Team&lt;/Author&gt;&lt;Year&gt;2018&lt;/Year&gt;&lt;RecNum&gt;1382&lt;/RecNum&gt;&lt;DisplayText&gt;(R Core Team, 2018)&lt;/DisplayText&gt;&lt;record&gt;&lt;rec-number&gt;1382&lt;/rec-number&gt;&lt;foreign-keys&gt;&lt;key app="EN" db-id="9r5wswtfoa090betespprtz5vdwr0tt5222t" timestamp="1544194339"&gt;1382&lt;/key&gt;&lt;/foreign-keys&gt;&lt;ref-type name="Computer Program"&gt;9&lt;/ref-type&gt;&lt;contributors&gt;&lt;authors&gt;&lt;author&gt;R Core Team,&lt;/author&gt;&lt;/authors&gt;&lt;/contributors&gt;&lt;titles&gt;&lt;title&gt;R: A language and environment for statistical computing&lt;/title&gt;&lt;/titles&gt;&lt;dates&gt;&lt;year&gt;2018&lt;/year&gt;&lt;/dates&gt;&lt;pub-location&gt;Vienna, Austria&lt;/pub-location&gt;&lt;publisher&gt;R Foundation for Statistical Computing&lt;/publisher&gt;&lt;urls&gt;&lt;related-urls&gt;&lt;url&gt;https://www.R-project.org/.&lt;/url&gt;&lt;/related-urls&gt;&lt;/urls&gt;&lt;/record&gt;&lt;/Cite&gt;&lt;/EndNote&gt;</w:instrText>
      </w:r>
      <w:r w:rsidRPr="00B059C7">
        <w:rPr>
          <w:rFonts w:ascii="Times New Roman" w:hAnsi="Times New Roman" w:cs="Times New Roman"/>
          <w:sz w:val="24"/>
          <w:szCs w:val="24"/>
        </w:rPr>
        <w:fldChar w:fldCharType="separate"/>
      </w:r>
      <w:r w:rsidRPr="00B059C7">
        <w:rPr>
          <w:rFonts w:ascii="Times New Roman" w:hAnsi="Times New Roman" w:cs="Times New Roman"/>
          <w:noProof/>
          <w:sz w:val="24"/>
          <w:szCs w:val="24"/>
        </w:rPr>
        <w:t>(R Core Team, 2018)</w:t>
      </w:r>
      <w:r w:rsidRPr="00B059C7">
        <w:rPr>
          <w:rFonts w:ascii="Times New Roman" w:hAnsi="Times New Roman" w:cs="Times New Roman"/>
          <w:sz w:val="24"/>
          <w:szCs w:val="24"/>
        </w:rPr>
        <w:fldChar w:fldCharType="end"/>
      </w:r>
      <w:r w:rsidR="00B5382B" w:rsidRPr="00B059C7">
        <w:rPr>
          <w:rFonts w:ascii="Times New Roman" w:hAnsi="Times New Roman" w:cs="Times New Roman"/>
          <w:sz w:val="24"/>
          <w:szCs w:val="24"/>
        </w:rPr>
        <w:t xml:space="preserve"> </w:t>
      </w:r>
      <w:r w:rsidR="00611F45" w:rsidRPr="00B059C7">
        <w:rPr>
          <w:rFonts w:ascii="Times New Roman" w:hAnsi="Times New Roman" w:cs="Times New Roman"/>
          <w:sz w:val="24"/>
          <w:szCs w:val="24"/>
        </w:rPr>
        <w:t xml:space="preserve">was created to provide </w:t>
      </w:r>
      <w:r w:rsidR="001F3FBC" w:rsidRPr="00B059C7">
        <w:rPr>
          <w:rFonts w:ascii="Times New Roman" w:hAnsi="Times New Roman" w:cs="Times New Roman"/>
          <w:sz w:val="24"/>
          <w:szCs w:val="24"/>
        </w:rPr>
        <w:t xml:space="preserve">a </w:t>
      </w:r>
      <w:r w:rsidR="00611F45" w:rsidRPr="00B059C7">
        <w:rPr>
          <w:rFonts w:ascii="Times New Roman" w:hAnsi="Times New Roman" w:cs="Times New Roman"/>
          <w:sz w:val="24"/>
          <w:szCs w:val="24"/>
        </w:rPr>
        <w:t>user</w:t>
      </w:r>
      <w:r w:rsidR="001F3FBC" w:rsidRPr="00B059C7">
        <w:rPr>
          <w:rFonts w:ascii="Times New Roman" w:hAnsi="Times New Roman" w:cs="Times New Roman"/>
          <w:sz w:val="24"/>
          <w:szCs w:val="24"/>
        </w:rPr>
        <w:t>-friendly interface for applying this model to predict</w:t>
      </w:r>
      <w:r w:rsidR="00611F45" w:rsidRPr="00B059C7">
        <w:rPr>
          <w:rFonts w:ascii="Times New Roman" w:hAnsi="Times New Roman" w:cs="Times New Roman"/>
          <w:sz w:val="24"/>
          <w:szCs w:val="24"/>
        </w:rPr>
        <w:t xml:space="preserve"> the</w:t>
      </w:r>
      <w:r w:rsidR="009F792B" w:rsidRPr="00B059C7">
        <w:rPr>
          <w:rFonts w:ascii="Times New Roman" w:hAnsi="Times New Roman" w:cs="Times New Roman"/>
          <w:sz w:val="24"/>
          <w:szCs w:val="24"/>
        </w:rPr>
        <w:t xml:space="preserve"> probability that </w:t>
      </w:r>
      <w:r w:rsidR="007E2596" w:rsidRPr="00B059C7">
        <w:rPr>
          <w:rFonts w:ascii="Times New Roman" w:hAnsi="Times New Roman" w:cs="Times New Roman"/>
          <w:sz w:val="24"/>
          <w:szCs w:val="24"/>
        </w:rPr>
        <w:t>an individual</w:t>
      </w:r>
      <w:r w:rsidR="009F792B" w:rsidRPr="00B059C7">
        <w:rPr>
          <w:rFonts w:ascii="Times New Roman" w:hAnsi="Times New Roman" w:cs="Times New Roman"/>
          <w:sz w:val="24"/>
          <w:szCs w:val="24"/>
        </w:rPr>
        <w:t xml:space="preserve"> </w:t>
      </w:r>
      <w:r w:rsidR="006A0FFD">
        <w:rPr>
          <w:rFonts w:ascii="Times New Roman" w:hAnsi="Times New Roman" w:cs="Times New Roman"/>
          <w:sz w:val="24"/>
          <w:szCs w:val="24"/>
        </w:rPr>
        <w:t>was</w:t>
      </w:r>
      <w:r w:rsidR="006A0FFD" w:rsidRPr="00B059C7">
        <w:rPr>
          <w:rFonts w:ascii="Times New Roman" w:hAnsi="Times New Roman" w:cs="Times New Roman"/>
          <w:sz w:val="24"/>
          <w:szCs w:val="24"/>
        </w:rPr>
        <w:t xml:space="preserve"> </w:t>
      </w:r>
      <w:r w:rsidR="009F792B" w:rsidRPr="00B059C7">
        <w:rPr>
          <w:rFonts w:ascii="Times New Roman" w:hAnsi="Times New Roman" w:cs="Times New Roman"/>
          <w:sz w:val="24"/>
          <w:szCs w:val="24"/>
        </w:rPr>
        <w:t>walking or running</w:t>
      </w:r>
      <w:r w:rsidR="00781704" w:rsidRPr="00B059C7">
        <w:rPr>
          <w:rFonts w:ascii="Times New Roman" w:hAnsi="Times New Roman" w:cs="Times New Roman"/>
          <w:sz w:val="24"/>
          <w:szCs w:val="24"/>
        </w:rPr>
        <w:t xml:space="preserve"> </w:t>
      </w:r>
      <w:r w:rsidR="007E2596" w:rsidRPr="00B059C7">
        <w:rPr>
          <w:rFonts w:ascii="Times New Roman" w:hAnsi="Times New Roman" w:cs="Times New Roman"/>
          <w:sz w:val="24"/>
          <w:szCs w:val="24"/>
        </w:rPr>
        <w:t xml:space="preserve">across </w:t>
      </w:r>
      <w:r w:rsidR="009F792B" w:rsidRPr="00B059C7">
        <w:rPr>
          <w:rFonts w:ascii="Times New Roman" w:hAnsi="Times New Roman" w:cs="Times New Roman"/>
          <w:sz w:val="24"/>
          <w:szCs w:val="24"/>
        </w:rPr>
        <w:t xml:space="preserve">a range of </w:t>
      </w:r>
      <w:r w:rsidR="00073503" w:rsidRPr="00B059C7">
        <w:rPr>
          <w:rFonts w:ascii="Times New Roman" w:hAnsi="Times New Roman" w:cs="Times New Roman"/>
          <w:sz w:val="24"/>
          <w:szCs w:val="24"/>
        </w:rPr>
        <w:t>cadence</w:t>
      </w:r>
      <w:r w:rsidR="004610ED" w:rsidRPr="00B059C7">
        <w:rPr>
          <w:rFonts w:ascii="Times New Roman" w:hAnsi="Times New Roman" w:cs="Times New Roman"/>
          <w:sz w:val="24"/>
          <w:szCs w:val="24"/>
        </w:rPr>
        <w:t>s</w:t>
      </w:r>
      <w:r w:rsidR="0033098A" w:rsidRPr="00B059C7">
        <w:rPr>
          <w:rFonts w:ascii="Times New Roman" w:hAnsi="Times New Roman" w:cs="Times New Roman"/>
          <w:sz w:val="24"/>
          <w:szCs w:val="24"/>
        </w:rPr>
        <w:t xml:space="preserve"> </w:t>
      </w:r>
      <w:r w:rsidR="00B57C4E" w:rsidRPr="00B059C7">
        <w:rPr>
          <w:rFonts w:ascii="Times New Roman" w:hAnsi="Times New Roman" w:cs="Times New Roman"/>
          <w:sz w:val="24"/>
          <w:szCs w:val="24"/>
        </w:rPr>
        <w:t>given their individual-specific</w:t>
      </w:r>
      <w:r w:rsidR="00051E2B">
        <w:rPr>
          <w:rFonts w:ascii="Times New Roman" w:hAnsi="Times New Roman" w:cs="Times New Roman"/>
          <w:sz w:val="24"/>
          <w:szCs w:val="24"/>
        </w:rPr>
        <w:t xml:space="preserve"> anthropometrics</w:t>
      </w:r>
      <w:r w:rsidR="00611F45" w:rsidRPr="00B059C7">
        <w:rPr>
          <w:rFonts w:ascii="Times New Roman" w:hAnsi="Times New Roman" w:cs="Times New Roman"/>
          <w:sz w:val="24"/>
          <w:szCs w:val="24"/>
        </w:rPr>
        <w:t>.</w:t>
      </w:r>
    </w:p>
    <w:p w14:paraId="62819F66" w14:textId="77777777" w:rsidR="00420449" w:rsidRPr="00B059C7" w:rsidRDefault="00420449" w:rsidP="00796EA6">
      <w:pPr>
        <w:rPr>
          <w:rFonts w:ascii="Times New Roman" w:eastAsiaTheme="majorEastAsia" w:hAnsi="Times New Roman" w:cs="Times New Roman"/>
          <w:color w:val="000000" w:themeColor="text1"/>
        </w:rPr>
      </w:pPr>
    </w:p>
    <w:p w14:paraId="21CD013F" w14:textId="77777777" w:rsidR="009A12CC" w:rsidRPr="00B059C7" w:rsidRDefault="009A12CC" w:rsidP="00302605">
      <w:pPr>
        <w:jc w:val="center"/>
        <w:rPr>
          <w:rFonts w:ascii="Times New Roman" w:hAnsi="Times New Roman" w:cs="Times New Roman"/>
          <w:b/>
        </w:rPr>
      </w:pPr>
      <w:r w:rsidRPr="00B059C7">
        <w:rPr>
          <w:rFonts w:ascii="Times New Roman" w:hAnsi="Times New Roman" w:cs="Times New Roman"/>
          <w:b/>
        </w:rPr>
        <w:t>Results</w:t>
      </w:r>
    </w:p>
    <w:p w14:paraId="50B584A9" w14:textId="77777777" w:rsidR="00C62B5C" w:rsidRPr="00B059C7" w:rsidRDefault="00C62B5C" w:rsidP="00796EA6">
      <w:pPr>
        <w:pStyle w:val="PlainText"/>
        <w:spacing w:line="480" w:lineRule="auto"/>
        <w:rPr>
          <w:rFonts w:ascii="Times New Roman" w:hAnsi="Times New Roman" w:cs="Times New Roman"/>
          <w:b/>
          <w:sz w:val="24"/>
          <w:szCs w:val="24"/>
        </w:rPr>
      </w:pPr>
      <w:r w:rsidRPr="00B059C7">
        <w:rPr>
          <w:rFonts w:ascii="Times New Roman" w:hAnsi="Times New Roman" w:cs="Times New Roman"/>
          <w:b/>
          <w:sz w:val="24"/>
          <w:szCs w:val="24"/>
        </w:rPr>
        <w:t>Participant characteristics</w:t>
      </w:r>
    </w:p>
    <w:p w14:paraId="5EAF18C4" w14:textId="77777777" w:rsidR="00E36C64" w:rsidRPr="00B059C7" w:rsidRDefault="00A34CCE" w:rsidP="009F2638">
      <w:pPr>
        <w:pStyle w:val="PlainText"/>
        <w:spacing w:line="480" w:lineRule="auto"/>
        <w:ind w:firstLine="720"/>
        <w:rPr>
          <w:rFonts w:ascii="Times New Roman" w:hAnsi="Times New Roman" w:cs="Times New Roman"/>
          <w:sz w:val="24"/>
          <w:szCs w:val="24"/>
        </w:rPr>
      </w:pPr>
      <w:r w:rsidRPr="00B059C7">
        <w:rPr>
          <w:rFonts w:ascii="Times New Roman" w:hAnsi="Times New Roman" w:cs="Times New Roman"/>
          <w:sz w:val="24"/>
          <w:szCs w:val="24"/>
        </w:rPr>
        <w:t>Of the 123 potential participants, 69 individuals transitioned to running for the duration of the</w:t>
      </w:r>
      <w:r w:rsidR="006A0451" w:rsidRPr="00B059C7">
        <w:rPr>
          <w:rFonts w:ascii="Times New Roman" w:hAnsi="Times New Roman" w:cs="Times New Roman"/>
          <w:sz w:val="24"/>
          <w:szCs w:val="24"/>
        </w:rPr>
        <w:t>ir</w:t>
      </w:r>
      <w:r w:rsidRPr="00B059C7">
        <w:rPr>
          <w:rFonts w:ascii="Times New Roman" w:hAnsi="Times New Roman" w:cs="Times New Roman"/>
          <w:sz w:val="24"/>
          <w:szCs w:val="24"/>
        </w:rPr>
        <w:t xml:space="preserve"> </w:t>
      </w:r>
      <w:r w:rsidR="006A0451" w:rsidRPr="00B059C7">
        <w:rPr>
          <w:rFonts w:ascii="Times New Roman" w:hAnsi="Times New Roman" w:cs="Times New Roman"/>
          <w:sz w:val="24"/>
          <w:szCs w:val="24"/>
        </w:rPr>
        <w:t xml:space="preserve">final </w:t>
      </w:r>
      <w:r w:rsidRPr="00B059C7">
        <w:rPr>
          <w:rFonts w:ascii="Times New Roman" w:hAnsi="Times New Roman" w:cs="Times New Roman"/>
          <w:sz w:val="24"/>
          <w:szCs w:val="24"/>
        </w:rPr>
        <w:t xml:space="preserve">trial. Thus, only these data were used for model development. </w:t>
      </w:r>
      <w:r w:rsidR="00C62B5C" w:rsidRPr="00B059C7">
        <w:rPr>
          <w:rFonts w:ascii="Times New Roman" w:hAnsi="Times New Roman" w:cs="Times New Roman"/>
          <w:sz w:val="24"/>
          <w:szCs w:val="24"/>
        </w:rPr>
        <w:t xml:space="preserve">The </w:t>
      </w:r>
      <w:r w:rsidR="0076357B" w:rsidRPr="00B059C7">
        <w:rPr>
          <w:rFonts w:ascii="Times New Roman" w:hAnsi="Times New Roman" w:cs="Times New Roman"/>
          <w:sz w:val="24"/>
          <w:szCs w:val="24"/>
        </w:rPr>
        <w:t xml:space="preserve">total </w:t>
      </w:r>
      <w:r w:rsidR="007A0EF7" w:rsidRPr="00B059C7">
        <w:rPr>
          <w:rFonts w:ascii="Times New Roman" w:hAnsi="Times New Roman" w:cs="Times New Roman"/>
          <w:sz w:val="24"/>
          <w:szCs w:val="24"/>
        </w:rPr>
        <w:t xml:space="preserve">analytical </w:t>
      </w:r>
      <w:r w:rsidR="0076357B" w:rsidRPr="00B059C7">
        <w:rPr>
          <w:rFonts w:ascii="Times New Roman" w:hAnsi="Times New Roman" w:cs="Times New Roman"/>
          <w:sz w:val="24"/>
          <w:szCs w:val="24"/>
        </w:rPr>
        <w:t xml:space="preserve">sample of </w:t>
      </w:r>
      <w:r w:rsidR="00C62B5C" w:rsidRPr="00B059C7">
        <w:rPr>
          <w:rFonts w:ascii="Times New Roman" w:hAnsi="Times New Roman" w:cs="Times New Roman"/>
          <w:sz w:val="24"/>
          <w:szCs w:val="24"/>
        </w:rPr>
        <w:t>69</w:t>
      </w:r>
      <w:r w:rsidR="0076357B" w:rsidRPr="00B059C7">
        <w:rPr>
          <w:rFonts w:ascii="Times New Roman" w:hAnsi="Times New Roman" w:cs="Times New Roman"/>
          <w:sz w:val="24"/>
          <w:szCs w:val="24"/>
        </w:rPr>
        <w:t xml:space="preserve"> individuals</w:t>
      </w:r>
      <w:r w:rsidR="00C62B5C" w:rsidRPr="00B059C7">
        <w:rPr>
          <w:rFonts w:ascii="Times New Roman" w:hAnsi="Times New Roman" w:cs="Times New Roman"/>
          <w:sz w:val="24"/>
          <w:szCs w:val="24"/>
        </w:rPr>
        <w:t xml:space="preserve"> </w:t>
      </w:r>
      <w:r w:rsidR="000A1797" w:rsidRPr="00B059C7">
        <w:rPr>
          <w:rFonts w:ascii="Times New Roman" w:hAnsi="Times New Roman" w:cs="Times New Roman"/>
          <w:sz w:val="24"/>
          <w:szCs w:val="24"/>
        </w:rPr>
        <w:t>consisted of</w:t>
      </w:r>
      <w:r w:rsidR="00B2360A" w:rsidRPr="00B059C7">
        <w:rPr>
          <w:rFonts w:ascii="Times New Roman" w:hAnsi="Times New Roman" w:cs="Times New Roman"/>
          <w:sz w:val="24"/>
          <w:szCs w:val="24"/>
        </w:rPr>
        <w:t xml:space="preserve"> </w:t>
      </w:r>
      <w:r w:rsidR="000A1797" w:rsidRPr="00B059C7">
        <w:rPr>
          <w:rFonts w:ascii="Times New Roman" w:hAnsi="Times New Roman" w:cs="Times New Roman"/>
          <w:sz w:val="24"/>
          <w:szCs w:val="24"/>
        </w:rPr>
        <w:t>37</w:t>
      </w:r>
      <w:r w:rsidR="00B2360A" w:rsidRPr="00B059C7">
        <w:rPr>
          <w:rFonts w:ascii="Times New Roman" w:hAnsi="Times New Roman" w:cs="Times New Roman"/>
          <w:sz w:val="24"/>
          <w:szCs w:val="24"/>
        </w:rPr>
        <w:t xml:space="preserve"> </w:t>
      </w:r>
      <w:r w:rsidR="0076357B" w:rsidRPr="00B059C7">
        <w:rPr>
          <w:rFonts w:ascii="Times New Roman" w:hAnsi="Times New Roman" w:cs="Times New Roman"/>
          <w:sz w:val="24"/>
          <w:szCs w:val="24"/>
        </w:rPr>
        <w:t>male and</w:t>
      </w:r>
      <w:r w:rsidR="00B2360A" w:rsidRPr="00B059C7">
        <w:rPr>
          <w:rFonts w:ascii="Times New Roman" w:hAnsi="Times New Roman" w:cs="Times New Roman"/>
          <w:sz w:val="24"/>
          <w:szCs w:val="24"/>
        </w:rPr>
        <w:t xml:space="preserve"> 3</w:t>
      </w:r>
      <w:r w:rsidR="000A1797" w:rsidRPr="00B059C7">
        <w:rPr>
          <w:rFonts w:ascii="Times New Roman" w:hAnsi="Times New Roman" w:cs="Times New Roman"/>
          <w:sz w:val="24"/>
          <w:szCs w:val="24"/>
        </w:rPr>
        <w:t>2</w:t>
      </w:r>
      <w:r w:rsidR="00B2360A" w:rsidRPr="00B059C7">
        <w:rPr>
          <w:rFonts w:ascii="Times New Roman" w:hAnsi="Times New Roman" w:cs="Times New Roman"/>
          <w:sz w:val="24"/>
          <w:szCs w:val="24"/>
        </w:rPr>
        <w:t xml:space="preserve"> </w:t>
      </w:r>
      <w:r w:rsidR="0076357B" w:rsidRPr="00B059C7">
        <w:rPr>
          <w:rFonts w:ascii="Times New Roman" w:hAnsi="Times New Roman" w:cs="Times New Roman"/>
          <w:sz w:val="24"/>
          <w:szCs w:val="24"/>
        </w:rPr>
        <w:t>female participants.</w:t>
      </w:r>
      <w:r w:rsidR="00FF2FD6" w:rsidRPr="00B059C7">
        <w:rPr>
          <w:rFonts w:ascii="Times New Roman" w:hAnsi="Times New Roman" w:cs="Times New Roman"/>
          <w:sz w:val="24"/>
          <w:szCs w:val="24"/>
        </w:rPr>
        <w:t xml:space="preserve"> Demographic</w:t>
      </w:r>
      <w:r w:rsidR="001F3FBC" w:rsidRPr="00B059C7">
        <w:rPr>
          <w:rFonts w:ascii="Times New Roman" w:hAnsi="Times New Roman" w:cs="Times New Roman"/>
          <w:sz w:val="24"/>
          <w:szCs w:val="24"/>
        </w:rPr>
        <w:t xml:space="preserve"> and anthropometric</w:t>
      </w:r>
      <w:r w:rsidR="00FF2FD6" w:rsidRPr="00B059C7">
        <w:rPr>
          <w:rFonts w:ascii="Times New Roman" w:hAnsi="Times New Roman" w:cs="Times New Roman"/>
          <w:sz w:val="24"/>
          <w:szCs w:val="24"/>
        </w:rPr>
        <w:t xml:space="preserve"> data are reported in Table 2</w:t>
      </w:r>
      <w:r w:rsidR="00BD7CEB" w:rsidRPr="00B059C7">
        <w:rPr>
          <w:rFonts w:ascii="Times New Roman" w:hAnsi="Times New Roman" w:cs="Times New Roman"/>
          <w:sz w:val="24"/>
          <w:szCs w:val="24"/>
        </w:rPr>
        <w:t>.</w:t>
      </w:r>
    </w:p>
    <w:p w14:paraId="7E55FB14" w14:textId="77777777" w:rsidR="00680C30" w:rsidRPr="00B059C7" w:rsidRDefault="00680C30" w:rsidP="00796EA6">
      <w:pPr>
        <w:pStyle w:val="PlainText"/>
        <w:spacing w:line="480" w:lineRule="auto"/>
        <w:jc w:val="center"/>
        <w:rPr>
          <w:rFonts w:ascii="Times New Roman" w:hAnsi="Times New Roman" w:cs="Times New Roman"/>
          <w:sz w:val="24"/>
          <w:szCs w:val="24"/>
        </w:rPr>
      </w:pPr>
    </w:p>
    <w:p w14:paraId="438E3357" w14:textId="77777777" w:rsidR="009115D5" w:rsidRPr="00B059C7" w:rsidRDefault="00A00CFA" w:rsidP="00796EA6">
      <w:pPr>
        <w:pStyle w:val="PlainText"/>
        <w:spacing w:line="480" w:lineRule="auto"/>
        <w:jc w:val="center"/>
        <w:rPr>
          <w:rFonts w:ascii="Times New Roman" w:hAnsi="Times New Roman" w:cs="Times New Roman"/>
          <w:sz w:val="24"/>
          <w:szCs w:val="24"/>
        </w:rPr>
      </w:pPr>
      <w:r w:rsidRPr="00B059C7">
        <w:rPr>
          <w:rFonts w:ascii="Times New Roman" w:hAnsi="Times New Roman" w:cs="Times New Roman"/>
          <w:sz w:val="24"/>
          <w:szCs w:val="24"/>
        </w:rPr>
        <w:t>TABLE 2 AROUND HERE</w:t>
      </w:r>
    </w:p>
    <w:p w14:paraId="41545ADC" w14:textId="77777777" w:rsidR="00A51A8C" w:rsidRPr="00B059C7" w:rsidRDefault="00A51A8C" w:rsidP="00796EA6">
      <w:pPr>
        <w:pStyle w:val="PlainText"/>
        <w:spacing w:line="480" w:lineRule="auto"/>
        <w:ind w:firstLine="720"/>
        <w:rPr>
          <w:rFonts w:ascii="Times New Roman" w:hAnsi="Times New Roman" w:cs="Times New Roman"/>
          <w:sz w:val="24"/>
          <w:szCs w:val="24"/>
        </w:rPr>
      </w:pPr>
      <w:r w:rsidRPr="00B059C7">
        <w:rPr>
          <w:rFonts w:ascii="Times New Roman" w:hAnsi="Times New Roman" w:cs="Times New Roman"/>
          <w:sz w:val="24"/>
          <w:szCs w:val="24"/>
        </w:rPr>
        <w:lastRenderedPageBreak/>
        <w:t xml:space="preserve">The list of independent variables considered for model development are </w:t>
      </w:r>
      <w:r w:rsidR="00475DFC" w:rsidRPr="00B059C7">
        <w:rPr>
          <w:rFonts w:ascii="Times New Roman" w:hAnsi="Times New Roman" w:cs="Times New Roman"/>
          <w:sz w:val="24"/>
          <w:szCs w:val="24"/>
        </w:rPr>
        <w:t xml:space="preserve">presented </w:t>
      </w:r>
      <w:r w:rsidRPr="00B059C7">
        <w:rPr>
          <w:rFonts w:ascii="Times New Roman" w:hAnsi="Times New Roman" w:cs="Times New Roman"/>
          <w:sz w:val="24"/>
          <w:szCs w:val="24"/>
        </w:rPr>
        <w:t xml:space="preserve">in Table 2. </w:t>
      </w:r>
      <w:r w:rsidR="008A339E" w:rsidRPr="00B059C7">
        <w:rPr>
          <w:rFonts w:ascii="Times New Roman" w:hAnsi="Times New Roman" w:cs="Times New Roman"/>
          <w:sz w:val="24"/>
          <w:szCs w:val="24"/>
        </w:rPr>
        <w:t>T</w:t>
      </w:r>
      <w:r w:rsidR="001B6914">
        <w:rPr>
          <w:rFonts w:ascii="Times New Roman" w:hAnsi="Times New Roman" w:cs="Times New Roman"/>
          <w:sz w:val="24"/>
          <w:szCs w:val="24"/>
        </w:rPr>
        <w:t>wo</w:t>
      </w:r>
      <w:r w:rsidR="008A339E" w:rsidRPr="00B059C7">
        <w:rPr>
          <w:rFonts w:ascii="Times New Roman" w:hAnsi="Times New Roman" w:cs="Times New Roman"/>
          <w:sz w:val="24"/>
          <w:szCs w:val="24"/>
        </w:rPr>
        <w:t xml:space="preserve"> </w:t>
      </w:r>
      <w:r w:rsidR="00C62B5C" w:rsidRPr="00B059C7">
        <w:rPr>
          <w:rFonts w:ascii="Times New Roman" w:hAnsi="Times New Roman" w:cs="Times New Roman"/>
          <w:sz w:val="24"/>
          <w:szCs w:val="24"/>
        </w:rPr>
        <w:t>sets of highly correlated (greater than 90%) independent variables were identified</w:t>
      </w:r>
      <w:r w:rsidR="008A339E" w:rsidRPr="00B059C7">
        <w:rPr>
          <w:rFonts w:ascii="Times New Roman" w:hAnsi="Times New Roman" w:cs="Times New Roman"/>
          <w:sz w:val="24"/>
          <w:szCs w:val="24"/>
        </w:rPr>
        <w:t>:</w:t>
      </w:r>
      <w:r w:rsidR="00C62B5C" w:rsidRPr="00B059C7">
        <w:rPr>
          <w:rFonts w:ascii="Times New Roman" w:hAnsi="Times New Roman" w:cs="Times New Roman"/>
          <w:sz w:val="24"/>
          <w:szCs w:val="24"/>
        </w:rPr>
        <w:t xml:space="preserve"> waist circumference strongly correlate</w:t>
      </w:r>
      <w:r w:rsidR="00791429" w:rsidRPr="00B059C7">
        <w:rPr>
          <w:rFonts w:ascii="Times New Roman" w:hAnsi="Times New Roman" w:cs="Times New Roman"/>
          <w:sz w:val="24"/>
          <w:szCs w:val="24"/>
        </w:rPr>
        <w:t>d</w:t>
      </w:r>
      <w:r w:rsidR="00C62B5C" w:rsidRPr="00B059C7">
        <w:rPr>
          <w:rFonts w:ascii="Times New Roman" w:hAnsi="Times New Roman" w:cs="Times New Roman"/>
          <w:sz w:val="24"/>
          <w:szCs w:val="24"/>
        </w:rPr>
        <w:t xml:space="preserve"> with </w:t>
      </w:r>
      <w:r w:rsidR="0055565C" w:rsidRPr="00B059C7">
        <w:rPr>
          <w:rFonts w:ascii="Times New Roman" w:hAnsi="Times New Roman" w:cs="Times New Roman"/>
          <w:sz w:val="24"/>
          <w:szCs w:val="24"/>
        </w:rPr>
        <w:t>weight</w:t>
      </w:r>
      <w:r w:rsidR="00E36D61" w:rsidRPr="00B059C7">
        <w:rPr>
          <w:rFonts w:ascii="Times New Roman" w:hAnsi="Times New Roman" w:cs="Times New Roman"/>
          <w:sz w:val="24"/>
          <w:szCs w:val="24"/>
        </w:rPr>
        <w:t xml:space="preserve"> (92%)</w:t>
      </w:r>
      <w:r w:rsidR="008A339E" w:rsidRPr="00B059C7">
        <w:rPr>
          <w:rFonts w:ascii="Times New Roman" w:hAnsi="Times New Roman" w:cs="Times New Roman"/>
          <w:sz w:val="24"/>
          <w:szCs w:val="24"/>
        </w:rPr>
        <w:t>;</w:t>
      </w:r>
      <w:r w:rsidR="00C62B5C" w:rsidRPr="00B059C7">
        <w:rPr>
          <w:rFonts w:ascii="Times New Roman" w:hAnsi="Times New Roman" w:cs="Times New Roman"/>
          <w:sz w:val="24"/>
          <w:szCs w:val="24"/>
        </w:rPr>
        <w:t xml:space="preserve"> </w:t>
      </w:r>
      <w:r w:rsidR="008A339E" w:rsidRPr="00B059C7">
        <w:rPr>
          <w:rFonts w:ascii="Times New Roman" w:hAnsi="Times New Roman" w:cs="Times New Roman"/>
          <w:sz w:val="24"/>
          <w:szCs w:val="24"/>
        </w:rPr>
        <w:t>height correlated with leg length</w:t>
      </w:r>
      <w:r w:rsidR="00E36D61" w:rsidRPr="00B059C7">
        <w:rPr>
          <w:rFonts w:ascii="Times New Roman" w:hAnsi="Times New Roman" w:cs="Times New Roman"/>
          <w:sz w:val="24"/>
          <w:szCs w:val="24"/>
        </w:rPr>
        <w:t xml:space="preserve"> (9</w:t>
      </w:r>
      <w:r w:rsidR="00310832" w:rsidRPr="00B059C7">
        <w:rPr>
          <w:rFonts w:ascii="Times New Roman" w:hAnsi="Times New Roman" w:cs="Times New Roman"/>
          <w:sz w:val="24"/>
          <w:szCs w:val="24"/>
        </w:rPr>
        <w:t>2</w:t>
      </w:r>
      <w:r w:rsidR="00E36D61" w:rsidRPr="00B059C7">
        <w:rPr>
          <w:rFonts w:ascii="Times New Roman" w:hAnsi="Times New Roman" w:cs="Times New Roman"/>
          <w:sz w:val="24"/>
          <w:szCs w:val="24"/>
        </w:rPr>
        <w:t>%)</w:t>
      </w:r>
      <w:r w:rsidR="00C62B5C" w:rsidRPr="00B059C7">
        <w:rPr>
          <w:rFonts w:ascii="Times New Roman" w:hAnsi="Times New Roman" w:cs="Times New Roman"/>
          <w:sz w:val="24"/>
          <w:szCs w:val="24"/>
        </w:rPr>
        <w:t>. Waist circumference</w:t>
      </w:r>
      <w:r w:rsidR="008A339E" w:rsidRPr="00B059C7">
        <w:rPr>
          <w:rFonts w:ascii="Times New Roman" w:hAnsi="Times New Roman" w:cs="Times New Roman"/>
          <w:sz w:val="24"/>
          <w:szCs w:val="24"/>
        </w:rPr>
        <w:t xml:space="preserve"> and leg length</w:t>
      </w:r>
      <w:r w:rsidR="00C62B5C" w:rsidRPr="00B059C7">
        <w:rPr>
          <w:rFonts w:ascii="Times New Roman" w:hAnsi="Times New Roman" w:cs="Times New Roman"/>
          <w:sz w:val="24"/>
          <w:szCs w:val="24"/>
        </w:rPr>
        <w:t xml:space="preserve"> were removed from consideration because </w:t>
      </w:r>
      <w:r w:rsidR="0055565C" w:rsidRPr="00B059C7">
        <w:rPr>
          <w:rFonts w:ascii="Times New Roman" w:hAnsi="Times New Roman" w:cs="Times New Roman"/>
          <w:sz w:val="24"/>
          <w:szCs w:val="24"/>
        </w:rPr>
        <w:t>weight</w:t>
      </w:r>
      <w:r w:rsidR="00C62B5C" w:rsidRPr="00B059C7">
        <w:rPr>
          <w:rFonts w:ascii="Times New Roman" w:hAnsi="Times New Roman" w:cs="Times New Roman"/>
          <w:sz w:val="24"/>
          <w:szCs w:val="24"/>
        </w:rPr>
        <w:t xml:space="preserve"> </w:t>
      </w:r>
      <w:r w:rsidR="008A339E" w:rsidRPr="00B059C7">
        <w:rPr>
          <w:rFonts w:ascii="Times New Roman" w:hAnsi="Times New Roman" w:cs="Times New Roman"/>
          <w:sz w:val="24"/>
          <w:szCs w:val="24"/>
        </w:rPr>
        <w:t>and height are</w:t>
      </w:r>
      <w:r w:rsidR="00C62B5C" w:rsidRPr="00B059C7">
        <w:rPr>
          <w:rFonts w:ascii="Times New Roman" w:hAnsi="Times New Roman" w:cs="Times New Roman"/>
          <w:sz w:val="24"/>
          <w:szCs w:val="24"/>
        </w:rPr>
        <w:t xml:space="preserve"> easier and more practical measure</w:t>
      </w:r>
      <w:r w:rsidR="008A339E" w:rsidRPr="00B059C7">
        <w:rPr>
          <w:rFonts w:ascii="Times New Roman" w:hAnsi="Times New Roman" w:cs="Times New Roman"/>
          <w:sz w:val="24"/>
          <w:szCs w:val="24"/>
        </w:rPr>
        <w:t>s</w:t>
      </w:r>
      <w:r w:rsidR="00C62B5C" w:rsidRPr="00B059C7">
        <w:rPr>
          <w:rFonts w:ascii="Times New Roman" w:hAnsi="Times New Roman" w:cs="Times New Roman"/>
          <w:sz w:val="24"/>
          <w:szCs w:val="24"/>
        </w:rPr>
        <w:t xml:space="preserve"> to </w:t>
      </w:r>
      <w:r w:rsidR="007A0EF7" w:rsidRPr="00B059C7">
        <w:rPr>
          <w:rFonts w:ascii="Times New Roman" w:hAnsi="Times New Roman" w:cs="Times New Roman"/>
          <w:sz w:val="24"/>
          <w:szCs w:val="24"/>
        </w:rPr>
        <w:t>obtain</w:t>
      </w:r>
      <w:r w:rsidR="00C62B5C" w:rsidRPr="00B059C7">
        <w:rPr>
          <w:rFonts w:ascii="Times New Roman" w:hAnsi="Times New Roman" w:cs="Times New Roman"/>
          <w:sz w:val="24"/>
          <w:szCs w:val="24"/>
        </w:rPr>
        <w:t>.</w:t>
      </w:r>
    </w:p>
    <w:p w14:paraId="5C2E83FC" w14:textId="77777777" w:rsidR="00C62B5C" w:rsidRPr="00B059C7" w:rsidRDefault="00C62B5C" w:rsidP="00796EA6">
      <w:pPr>
        <w:pStyle w:val="PlainText"/>
        <w:spacing w:line="480" w:lineRule="auto"/>
        <w:rPr>
          <w:rFonts w:ascii="Times New Roman" w:hAnsi="Times New Roman" w:cs="Times New Roman"/>
          <w:b/>
          <w:sz w:val="24"/>
          <w:szCs w:val="24"/>
        </w:rPr>
      </w:pPr>
      <w:r w:rsidRPr="00B059C7">
        <w:rPr>
          <w:rFonts w:ascii="Times New Roman" w:hAnsi="Times New Roman" w:cs="Times New Roman"/>
          <w:b/>
          <w:sz w:val="24"/>
          <w:szCs w:val="24"/>
        </w:rPr>
        <w:t>Mathematical Models</w:t>
      </w:r>
    </w:p>
    <w:p w14:paraId="7F8A411F" w14:textId="77777777" w:rsidR="00C62B5C" w:rsidRPr="00B059C7" w:rsidRDefault="000732F4" w:rsidP="00796EA6">
      <w:pPr>
        <w:pStyle w:val="PlainText"/>
        <w:spacing w:line="480" w:lineRule="auto"/>
        <w:ind w:firstLine="720"/>
        <w:rPr>
          <w:rFonts w:ascii="Times New Roman" w:hAnsi="Times New Roman" w:cs="Times New Roman"/>
          <w:sz w:val="24"/>
          <w:szCs w:val="24"/>
        </w:rPr>
      </w:pPr>
      <w:r>
        <w:rPr>
          <w:rFonts w:ascii="Times New Roman" w:hAnsi="Times New Roman" w:cs="Times New Roman"/>
          <w:sz w:val="24"/>
          <w:szCs w:val="24"/>
        </w:rPr>
        <w:t>To reiterate, e</w:t>
      </w:r>
      <w:r w:rsidR="004B2C5D" w:rsidRPr="00B059C7">
        <w:rPr>
          <w:rFonts w:ascii="Times New Roman" w:hAnsi="Times New Roman" w:cs="Times New Roman"/>
          <w:sz w:val="24"/>
          <w:szCs w:val="24"/>
        </w:rPr>
        <w:t xml:space="preserve">ach participant </w:t>
      </w:r>
      <w:r w:rsidR="009E290F" w:rsidRPr="00B059C7">
        <w:rPr>
          <w:rFonts w:ascii="Times New Roman" w:hAnsi="Times New Roman" w:cs="Times New Roman"/>
          <w:sz w:val="24"/>
          <w:szCs w:val="24"/>
        </w:rPr>
        <w:t xml:space="preserve">provided </w:t>
      </w:r>
      <w:r w:rsidR="004B2C5D" w:rsidRPr="00B059C7">
        <w:rPr>
          <w:rFonts w:ascii="Times New Roman" w:hAnsi="Times New Roman" w:cs="Times New Roman"/>
          <w:sz w:val="24"/>
          <w:szCs w:val="24"/>
        </w:rPr>
        <w:t xml:space="preserve">two </w:t>
      </w:r>
      <w:r w:rsidR="009E290F" w:rsidRPr="00B059C7">
        <w:rPr>
          <w:rFonts w:ascii="Times New Roman" w:hAnsi="Times New Roman" w:cs="Times New Roman"/>
          <w:sz w:val="24"/>
          <w:szCs w:val="24"/>
        </w:rPr>
        <w:t xml:space="preserve">data points </w:t>
      </w:r>
      <w:r w:rsidR="004B2C5D" w:rsidRPr="00B059C7">
        <w:rPr>
          <w:rFonts w:ascii="Times New Roman" w:hAnsi="Times New Roman" w:cs="Times New Roman"/>
          <w:sz w:val="24"/>
          <w:szCs w:val="24"/>
        </w:rPr>
        <w:t>in the training data, one with their last walking cadence and another with their first running cadence, resulting in 138 total observations</w:t>
      </w:r>
      <w:r w:rsidR="009E290F" w:rsidRPr="00B059C7">
        <w:rPr>
          <w:rFonts w:ascii="Times New Roman" w:hAnsi="Times New Roman" w:cs="Times New Roman"/>
          <w:sz w:val="24"/>
          <w:szCs w:val="24"/>
        </w:rPr>
        <w:t xml:space="preserve"> in the analytical data set</w:t>
      </w:r>
      <w:r w:rsidR="004B2C5D" w:rsidRPr="00B059C7">
        <w:rPr>
          <w:rFonts w:ascii="Times New Roman" w:hAnsi="Times New Roman" w:cs="Times New Roman"/>
          <w:sz w:val="24"/>
          <w:szCs w:val="24"/>
        </w:rPr>
        <w:t xml:space="preserve">. </w:t>
      </w:r>
      <w:r w:rsidR="003032EF" w:rsidRPr="00B059C7">
        <w:rPr>
          <w:rFonts w:ascii="Times New Roman" w:hAnsi="Times New Roman" w:cs="Times New Roman"/>
          <w:sz w:val="24"/>
          <w:szCs w:val="24"/>
        </w:rPr>
        <w:t>U</w:t>
      </w:r>
      <w:r w:rsidR="006F54A1" w:rsidRPr="00B059C7">
        <w:rPr>
          <w:rFonts w:ascii="Times New Roman" w:hAnsi="Times New Roman" w:cs="Times New Roman"/>
          <w:sz w:val="24"/>
          <w:szCs w:val="24"/>
        </w:rPr>
        <w:t xml:space="preserve">sing the 138 training observations and the “purposeful selection” </w:t>
      </w:r>
      <w:r w:rsidR="003032EF" w:rsidRPr="00B059C7">
        <w:rPr>
          <w:rFonts w:ascii="Times New Roman" w:hAnsi="Times New Roman" w:cs="Times New Roman"/>
          <w:sz w:val="24"/>
          <w:szCs w:val="24"/>
        </w:rPr>
        <w:t>model-building technique</w:t>
      </w:r>
      <w:r w:rsidR="006F54A1" w:rsidRPr="00B059C7">
        <w:rPr>
          <w:rFonts w:ascii="Times New Roman" w:hAnsi="Times New Roman" w:cs="Times New Roman"/>
          <w:sz w:val="24"/>
          <w:szCs w:val="24"/>
        </w:rPr>
        <w:t>, t</w:t>
      </w:r>
      <w:r w:rsidR="001501EF" w:rsidRPr="00B059C7">
        <w:rPr>
          <w:rFonts w:ascii="Times New Roman" w:hAnsi="Times New Roman" w:cs="Times New Roman"/>
          <w:sz w:val="24"/>
          <w:szCs w:val="24"/>
        </w:rPr>
        <w:t>he final</w:t>
      </w:r>
      <w:r w:rsidR="003032EF" w:rsidRPr="00B059C7">
        <w:rPr>
          <w:rFonts w:ascii="Times New Roman" w:hAnsi="Times New Roman" w:cs="Times New Roman"/>
          <w:sz w:val="24"/>
          <w:szCs w:val="24"/>
        </w:rPr>
        <w:t xml:space="preserve"> logistic</w:t>
      </w:r>
      <w:r w:rsidR="001501EF" w:rsidRPr="00B059C7">
        <w:rPr>
          <w:rFonts w:ascii="Times New Roman" w:hAnsi="Times New Roman" w:cs="Times New Roman"/>
          <w:sz w:val="24"/>
          <w:szCs w:val="24"/>
        </w:rPr>
        <w:t xml:space="preserve"> </w:t>
      </w:r>
      <w:r w:rsidR="00C62B5C" w:rsidRPr="00B059C7">
        <w:rPr>
          <w:rFonts w:ascii="Times New Roman" w:hAnsi="Times New Roman" w:cs="Times New Roman"/>
          <w:sz w:val="24"/>
          <w:szCs w:val="24"/>
        </w:rPr>
        <w:t>regression model</w:t>
      </w:r>
      <w:r w:rsidR="001501EF" w:rsidRPr="00B059C7">
        <w:rPr>
          <w:rFonts w:ascii="Times New Roman" w:hAnsi="Times New Roman" w:cs="Times New Roman"/>
          <w:sz w:val="24"/>
          <w:szCs w:val="24"/>
        </w:rPr>
        <w:t xml:space="preserve"> </w:t>
      </w:r>
      <w:r w:rsidR="0053172F" w:rsidRPr="00B059C7">
        <w:rPr>
          <w:rFonts w:ascii="Times New Roman" w:hAnsi="Times New Roman" w:cs="Times New Roman"/>
          <w:sz w:val="24"/>
          <w:szCs w:val="24"/>
        </w:rPr>
        <w:t>was</w:t>
      </w:r>
      <w:r w:rsidR="003032EF" w:rsidRPr="00B059C7">
        <w:rPr>
          <w:rFonts w:ascii="Times New Roman" w:hAnsi="Times New Roman" w:cs="Times New Roman"/>
          <w:sz w:val="24"/>
          <w:szCs w:val="24"/>
        </w:rPr>
        <w:t xml:space="preserve"> </w:t>
      </w:r>
      <w:r w:rsidR="001501EF" w:rsidRPr="00B059C7">
        <w:rPr>
          <w:rFonts w:ascii="Times New Roman" w:hAnsi="Times New Roman" w:cs="Times New Roman"/>
          <w:sz w:val="24"/>
          <w:szCs w:val="24"/>
        </w:rPr>
        <w:t>the following</w:t>
      </w:r>
      <w:r w:rsidR="00C62B5C" w:rsidRPr="00B059C7">
        <w:rPr>
          <w:rFonts w:ascii="Times New Roman" w:hAnsi="Times New Roman" w:cs="Times New Roman"/>
          <w:sz w:val="24"/>
          <w:szCs w:val="24"/>
        </w:rPr>
        <w:t>:</w:t>
      </w:r>
    </w:p>
    <w:p w14:paraId="75F135A6" w14:textId="77777777" w:rsidR="00605672" w:rsidRPr="00B059C7" w:rsidRDefault="00605672" w:rsidP="00796EA6">
      <w:pPr>
        <w:rPr>
          <w:rFonts w:ascii="Times New Roman" w:eastAsiaTheme="minorEastAsia" w:hAnsi="Times New Roman" w:cs="Times New Roman"/>
        </w:rPr>
      </w:pPr>
      <m:oMathPara>
        <m:oMath>
          <m:r>
            <w:rPr>
              <w:rFonts w:ascii="Cambria Math" w:eastAsiaTheme="minorEastAsia" w:hAnsi="Cambria Math" w:cs="Times New Roman"/>
            </w:rPr>
            <m:t>l</m:t>
          </m:r>
          <m:r>
            <w:rPr>
              <w:rFonts w:ascii="Cambria Math" w:hAnsi="Cambria Math" w:cs="Times New Roman"/>
            </w:rPr>
            <m:t>og</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p</m:t>
                  </m:r>
                  <m:d>
                    <m:dPr>
                      <m:ctrlPr>
                        <w:rPr>
                          <w:rFonts w:ascii="Cambria Math" w:hAnsi="Cambria Math" w:cs="Times New Roman"/>
                          <w:i/>
                        </w:rPr>
                      </m:ctrlPr>
                    </m:dPr>
                    <m:e>
                      <m:r>
                        <w:rPr>
                          <w:rFonts w:ascii="Cambria Math" w:hAnsi="Cambria Math" w:cs="Times New Roman"/>
                        </w:rPr>
                        <m:t>run</m:t>
                      </m:r>
                    </m:e>
                  </m:d>
                </m:num>
                <m:den>
                  <m:r>
                    <w:rPr>
                      <w:rFonts w:ascii="Cambria Math" w:hAnsi="Cambria Math" w:cs="Times New Roman"/>
                    </w:rPr>
                    <m:t>p</m:t>
                  </m:r>
                  <m:d>
                    <m:dPr>
                      <m:ctrlPr>
                        <w:rPr>
                          <w:rFonts w:ascii="Cambria Math" w:hAnsi="Cambria Math" w:cs="Times New Roman"/>
                          <w:i/>
                        </w:rPr>
                      </m:ctrlPr>
                    </m:dPr>
                    <m:e>
                      <m:r>
                        <w:rPr>
                          <w:rFonts w:ascii="Cambria Math" w:hAnsi="Cambria Math" w:cs="Times New Roman"/>
                        </w:rPr>
                        <m:t>walk</m:t>
                      </m:r>
                    </m:e>
                  </m:d>
                </m:den>
              </m:f>
            </m:e>
          </m:d>
          <m:r>
            <w:rPr>
              <w:rFonts w:ascii="Cambria Math" w:hAnsi="Cambria Math" w:cs="Times New Roman"/>
            </w:rPr>
            <m:t>=-140.5617+.9804</m:t>
          </m:r>
          <m:d>
            <m:dPr>
              <m:ctrlPr>
                <w:rPr>
                  <w:rFonts w:ascii="Cambria Math" w:hAnsi="Cambria Math" w:cs="Times New Roman"/>
                  <w:i/>
                </w:rPr>
              </m:ctrlPr>
            </m:dPr>
            <m:e>
              <m:r>
                <w:rPr>
                  <w:rFonts w:ascii="Cambria Math" w:hAnsi="Cambria Math" w:cs="Times New Roman"/>
                </w:rPr>
                <m:t>Age</m:t>
              </m:r>
            </m:e>
          </m:d>
          <m:r>
            <w:rPr>
              <w:rFonts w:ascii="Cambria Math" w:hAnsi="Cambria Math" w:cs="Times New Roman"/>
            </w:rPr>
            <m:t>+.3170</m:t>
          </m:r>
          <m:d>
            <m:dPr>
              <m:ctrlPr>
                <w:rPr>
                  <w:rFonts w:ascii="Cambria Math" w:hAnsi="Cambria Math" w:cs="Times New Roman"/>
                  <w:i/>
                </w:rPr>
              </m:ctrlPr>
            </m:dPr>
            <m:e>
              <m:r>
                <w:rPr>
                  <w:rFonts w:ascii="Cambria Math" w:hAnsi="Cambria Math" w:cs="Times New Roman"/>
                </w:rPr>
                <m:t>Height</m:t>
              </m:r>
            </m:e>
          </m:d>
          <m:r>
            <w:rPr>
              <w:rFonts w:ascii="Cambria Math" w:hAnsi="Cambria Math" w:cs="Times New Roman"/>
            </w:rPr>
            <m:t>-.3620</m:t>
          </m:r>
          <m:d>
            <m:dPr>
              <m:ctrlPr>
                <w:rPr>
                  <w:rFonts w:ascii="Cambria Math" w:hAnsi="Cambria Math" w:cs="Times New Roman"/>
                  <w:i/>
                </w:rPr>
              </m:ctrlPr>
            </m:dPr>
            <m:e>
              <m:r>
                <w:rPr>
                  <w:rFonts w:ascii="Cambria Math" w:hAnsi="Cambria Math" w:cs="Times New Roman"/>
                </w:rPr>
                <m:t>Weight</m:t>
              </m:r>
            </m:e>
          </m:d>
          <m:r>
            <w:rPr>
              <w:rFonts w:ascii="Cambria Math" w:hAnsi="Cambria Math" w:cs="Times New Roman"/>
            </w:rPr>
            <m:t>+4.4953</m:t>
          </m:r>
          <m:d>
            <m:dPr>
              <m:ctrlPr>
                <w:rPr>
                  <w:rFonts w:ascii="Cambria Math" w:hAnsi="Cambria Math" w:cs="Times New Roman"/>
                  <w:i/>
                </w:rPr>
              </m:ctrlPr>
            </m:dPr>
            <m:e>
              <m:r>
                <w:rPr>
                  <w:rFonts w:ascii="Cambria Math" w:hAnsi="Cambria Math" w:cs="Times New Roman"/>
                </w:rPr>
                <m:t>BMIz</m:t>
              </m:r>
            </m:e>
          </m:d>
          <m:r>
            <w:rPr>
              <w:rFonts w:ascii="Cambria Math" w:hAnsi="Cambria Math" w:cs="Times New Roman"/>
            </w:rPr>
            <m:t>+.6575(Cadence)</m:t>
          </m:r>
        </m:oMath>
      </m:oMathPara>
    </w:p>
    <w:p w14:paraId="41A41704" w14:textId="77777777" w:rsidR="00B6503D" w:rsidRDefault="00DF4917" w:rsidP="00310832">
      <w:pPr>
        <w:rPr>
          <w:rFonts w:ascii="Times New Roman" w:eastAsiaTheme="minorEastAsia" w:hAnsi="Times New Roman" w:cs="Times New Roman"/>
        </w:rPr>
      </w:pPr>
      <w:r w:rsidRPr="00DF4917">
        <w:rPr>
          <w:rFonts w:ascii="Times New Roman" w:eastAsiaTheme="minorEastAsia" w:hAnsi="Times New Roman" w:cs="Times New Roman"/>
        </w:rPr>
        <w:t xml:space="preserve">As either age, height, </w:t>
      </w:r>
      <w:proofErr w:type="spellStart"/>
      <w:r w:rsidRPr="00DF4917">
        <w:rPr>
          <w:rFonts w:ascii="Times New Roman" w:eastAsiaTheme="minorEastAsia" w:hAnsi="Times New Roman" w:cs="Times New Roman"/>
        </w:rPr>
        <w:t>BMIz</w:t>
      </w:r>
      <w:proofErr w:type="spellEnd"/>
      <w:r w:rsidRPr="00DF4917">
        <w:rPr>
          <w:rFonts w:ascii="Times New Roman" w:eastAsiaTheme="minorEastAsia" w:hAnsi="Times New Roman" w:cs="Times New Roman"/>
        </w:rPr>
        <w:t xml:space="preserve">, or cadence respectively increased, while holding all other variables constant, the probability </w:t>
      </w:r>
      <w:r>
        <w:rPr>
          <w:rFonts w:ascii="Times New Roman" w:eastAsiaTheme="minorEastAsia" w:hAnsi="Times New Roman" w:cs="Times New Roman"/>
        </w:rPr>
        <w:t xml:space="preserve">of the </w:t>
      </w:r>
      <w:r w:rsidRPr="00DF4917">
        <w:rPr>
          <w:rFonts w:ascii="Times New Roman" w:eastAsiaTheme="minorEastAsia" w:hAnsi="Times New Roman" w:cs="Times New Roman"/>
        </w:rPr>
        <w:t>person being in a running state increased</w:t>
      </w:r>
      <w:r w:rsidR="003032EF" w:rsidRPr="00DF4917">
        <w:rPr>
          <w:rFonts w:ascii="Times New Roman" w:eastAsiaTheme="minorEastAsia" w:hAnsi="Times New Roman" w:cs="Times New Roman"/>
        </w:rPr>
        <w:t xml:space="preserve">. </w:t>
      </w:r>
    </w:p>
    <w:p w14:paraId="4F13DC14" w14:textId="77777777" w:rsidR="00B6503D" w:rsidRDefault="00B6503D" w:rsidP="00B6503D">
      <w:pPr>
        <w:jc w:val="center"/>
        <w:rPr>
          <w:rFonts w:ascii="Times New Roman" w:eastAsiaTheme="minorEastAsia" w:hAnsi="Times New Roman" w:cs="Times New Roman"/>
        </w:rPr>
      </w:pPr>
      <w:r>
        <w:rPr>
          <w:rFonts w:ascii="Times New Roman" w:eastAsiaTheme="minorEastAsia" w:hAnsi="Times New Roman" w:cs="Times New Roman"/>
        </w:rPr>
        <w:t>TABLE 3 AROUND HERE</w:t>
      </w:r>
    </w:p>
    <w:p w14:paraId="47EECD1F" w14:textId="77777777" w:rsidR="00375E88" w:rsidRDefault="003032EF" w:rsidP="00310832">
      <w:pPr>
        <w:rPr>
          <w:rFonts w:ascii="Times New Roman" w:eastAsiaTheme="minorEastAsia" w:hAnsi="Times New Roman" w:cs="Times New Roman"/>
        </w:rPr>
      </w:pPr>
      <w:r w:rsidRPr="00DF4917">
        <w:rPr>
          <w:rFonts w:ascii="Times New Roman" w:eastAsiaTheme="minorEastAsia" w:hAnsi="Times New Roman" w:cs="Times New Roman"/>
        </w:rPr>
        <w:t xml:space="preserve">The opposite </w:t>
      </w:r>
      <w:r w:rsidR="009E290F" w:rsidRPr="00DF4917">
        <w:rPr>
          <w:rFonts w:ascii="Times New Roman" w:eastAsiaTheme="minorEastAsia" w:hAnsi="Times New Roman" w:cs="Times New Roman"/>
        </w:rPr>
        <w:t>was</w:t>
      </w:r>
      <w:r w:rsidRPr="00DF4917">
        <w:rPr>
          <w:rFonts w:ascii="Times New Roman" w:eastAsiaTheme="minorEastAsia" w:hAnsi="Times New Roman" w:cs="Times New Roman"/>
        </w:rPr>
        <w:t xml:space="preserve"> true for </w:t>
      </w:r>
      <w:r w:rsidR="0055565C" w:rsidRPr="00DF4917">
        <w:rPr>
          <w:rFonts w:ascii="Times New Roman" w:eastAsiaTheme="minorEastAsia" w:hAnsi="Times New Roman" w:cs="Times New Roman"/>
        </w:rPr>
        <w:t>weight</w:t>
      </w:r>
      <w:r w:rsidR="000B5122" w:rsidRPr="00DF4917">
        <w:rPr>
          <w:rFonts w:ascii="Times New Roman" w:eastAsiaTheme="minorEastAsia" w:hAnsi="Times New Roman" w:cs="Times New Roman"/>
        </w:rPr>
        <w:t xml:space="preserve">. </w:t>
      </w:r>
      <w:r w:rsidR="00D552DB" w:rsidRPr="00DF4917">
        <w:rPr>
          <w:rFonts w:ascii="Times New Roman" w:eastAsiaTheme="minorEastAsia" w:hAnsi="Times New Roman" w:cs="Times New Roman"/>
        </w:rPr>
        <w:t>C</w:t>
      </w:r>
      <w:r w:rsidRPr="00DF4917">
        <w:rPr>
          <w:rFonts w:ascii="Times New Roman" w:eastAsiaTheme="minorEastAsia" w:hAnsi="Times New Roman" w:cs="Times New Roman"/>
        </w:rPr>
        <w:t>ross</w:t>
      </w:r>
      <w:r w:rsidR="008B481C">
        <w:rPr>
          <w:rFonts w:ascii="Times New Roman" w:eastAsiaTheme="minorEastAsia" w:hAnsi="Times New Roman" w:cs="Times New Roman"/>
        </w:rPr>
        <w:t>-</w:t>
      </w:r>
      <w:r w:rsidRPr="00B059C7">
        <w:rPr>
          <w:rFonts w:ascii="Times New Roman" w:eastAsiaTheme="minorEastAsia" w:hAnsi="Times New Roman" w:cs="Times New Roman"/>
        </w:rPr>
        <w:t xml:space="preserve">validation </w:t>
      </w:r>
      <w:r w:rsidR="000B5122" w:rsidRPr="00B059C7">
        <w:rPr>
          <w:rFonts w:ascii="Times New Roman" w:eastAsiaTheme="minorEastAsia" w:hAnsi="Times New Roman" w:cs="Times New Roman"/>
        </w:rPr>
        <w:t xml:space="preserve">results showed that the logistic regression model predicted the walk-to-run transition </w:t>
      </w:r>
      <w:r w:rsidRPr="00B059C7">
        <w:rPr>
          <w:rFonts w:ascii="Times New Roman" w:eastAsiaTheme="minorEastAsia" w:hAnsi="Times New Roman" w:cs="Times New Roman"/>
        </w:rPr>
        <w:t xml:space="preserve">with </w:t>
      </w:r>
      <w:r w:rsidR="000E2523" w:rsidRPr="00B059C7">
        <w:rPr>
          <w:rFonts w:ascii="Times New Roman" w:eastAsiaTheme="minorEastAsia" w:hAnsi="Times New Roman" w:cs="Times New Roman"/>
        </w:rPr>
        <w:t xml:space="preserve">97.4% </w:t>
      </w:r>
      <w:r w:rsidRPr="00B059C7">
        <w:rPr>
          <w:rFonts w:ascii="Times New Roman" w:eastAsiaTheme="minorEastAsia" w:hAnsi="Times New Roman" w:cs="Times New Roman"/>
        </w:rPr>
        <w:t>prediction accuracy</w:t>
      </w:r>
      <w:r w:rsidR="007E7BEF">
        <w:rPr>
          <w:rFonts w:ascii="Times New Roman" w:eastAsiaTheme="minorEastAsia" w:hAnsi="Times New Roman" w:cs="Times New Roman"/>
        </w:rPr>
        <w:t xml:space="preserve"> (correctly classified</w:t>
      </w:r>
      <w:r w:rsidR="00741011">
        <w:rPr>
          <w:rFonts w:ascii="Times New Roman" w:eastAsiaTheme="minorEastAsia" w:hAnsi="Times New Roman" w:cs="Times New Roman"/>
        </w:rPr>
        <w:t xml:space="preserve"> observations </w:t>
      </w:r>
      <w:r w:rsidR="00F10EE7">
        <w:rPr>
          <w:rFonts w:ascii="Times New Roman" w:eastAsiaTheme="minorEastAsia" w:hAnsi="Times New Roman" w:cs="Times New Roman"/>
        </w:rPr>
        <w:t>relative to the</w:t>
      </w:r>
      <w:r w:rsidR="00741011">
        <w:rPr>
          <w:rFonts w:ascii="Times New Roman" w:eastAsiaTheme="minorEastAsia" w:hAnsi="Times New Roman" w:cs="Times New Roman"/>
        </w:rPr>
        <w:t xml:space="preserve"> total number of observations)</w:t>
      </w:r>
      <w:r w:rsidR="00D43677" w:rsidRPr="00B059C7">
        <w:rPr>
          <w:rFonts w:ascii="Times New Roman" w:eastAsiaTheme="minorEastAsia" w:hAnsi="Times New Roman" w:cs="Times New Roman"/>
        </w:rPr>
        <w:t xml:space="preserve">, </w:t>
      </w:r>
      <w:r w:rsidR="000E2523" w:rsidRPr="00B059C7">
        <w:rPr>
          <w:rFonts w:ascii="Times New Roman" w:eastAsiaTheme="minorEastAsia" w:hAnsi="Times New Roman" w:cs="Times New Roman"/>
        </w:rPr>
        <w:t>9</w:t>
      </w:r>
      <w:r w:rsidR="000B5122" w:rsidRPr="00B059C7">
        <w:rPr>
          <w:rFonts w:ascii="Times New Roman" w:eastAsiaTheme="minorEastAsia" w:hAnsi="Times New Roman" w:cs="Times New Roman"/>
        </w:rPr>
        <w:t>9</w:t>
      </w:r>
      <w:r w:rsidR="000E2523" w:rsidRPr="00B059C7">
        <w:rPr>
          <w:rFonts w:ascii="Times New Roman" w:eastAsiaTheme="minorEastAsia" w:hAnsi="Times New Roman" w:cs="Times New Roman"/>
        </w:rPr>
        <w:t xml:space="preserve">% </w:t>
      </w:r>
      <w:r w:rsidR="00D43677" w:rsidRPr="00B059C7">
        <w:rPr>
          <w:rFonts w:ascii="Times New Roman" w:eastAsiaTheme="minorEastAsia" w:hAnsi="Times New Roman" w:cs="Times New Roman"/>
        </w:rPr>
        <w:t xml:space="preserve">sensitivity, </w:t>
      </w:r>
      <w:r w:rsidR="000E2523" w:rsidRPr="00B059C7">
        <w:rPr>
          <w:rFonts w:ascii="Times New Roman" w:eastAsiaTheme="minorEastAsia" w:hAnsi="Times New Roman" w:cs="Times New Roman"/>
        </w:rPr>
        <w:t>9</w:t>
      </w:r>
      <w:r w:rsidR="000B5122" w:rsidRPr="00B059C7">
        <w:rPr>
          <w:rFonts w:ascii="Times New Roman" w:eastAsiaTheme="minorEastAsia" w:hAnsi="Times New Roman" w:cs="Times New Roman"/>
        </w:rPr>
        <w:t>6</w:t>
      </w:r>
      <w:r w:rsidR="000E2523" w:rsidRPr="00B059C7">
        <w:rPr>
          <w:rFonts w:ascii="Times New Roman" w:eastAsiaTheme="minorEastAsia" w:hAnsi="Times New Roman" w:cs="Times New Roman"/>
        </w:rPr>
        <w:t xml:space="preserve">% </w:t>
      </w:r>
      <w:r w:rsidR="00D43677" w:rsidRPr="00B059C7">
        <w:rPr>
          <w:rFonts w:ascii="Times New Roman" w:eastAsiaTheme="minorEastAsia" w:hAnsi="Times New Roman" w:cs="Times New Roman"/>
        </w:rPr>
        <w:t xml:space="preserve">specificity, </w:t>
      </w:r>
      <w:r w:rsidR="000E2523" w:rsidRPr="00B059C7">
        <w:rPr>
          <w:rFonts w:ascii="Times New Roman" w:eastAsiaTheme="minorEastAsia" w:hAnsi="Times New Roman" w:cs="Times New Roman"/>
        </w:rPr>
        <w:t>9</w:t>
      </w:r>
      <w:r w:rsidR="000B5122" w:rsidRPr="00B059C7">
        <w:rPr>
          <w:rFonts w:ascii="Times New Roman" w:eastAsiaTheme="minorEastAsia" w:hAnsi="Times New Roman" w:cs="Times New Roman"/>
        </w:rPr>
        <w:t>6</w:t>
      </w:r>
      <w:r w:rsidR="000E2523" w:rsidRPr="00B059C7">
        <w:rPr>
          <w:rFonts w:ascii="Times New Roman" w:eastAsiaTheme="minorEastAsia" w:hAnsi="Times New Roman" w:cs="Times New Roman"/>
        </w:rPr>
        <w:t xml:space="preserve">% </w:t>
      </w:r>
      <w:r w:rsidR="00D43677" w:rsidRPr="00B059C7">
        <w:rPr>
          <w:rFonts w:ascii="Times New Roman" w:eastAsiaTheme="minorEastAsia" w:hAnsi="Times New Roman" w:cs="Times New Roman"/>
        </w:rPr>
        <w:t xml:space="preserve">PPV, and </w:t>
      </w:r>
      <w:r w:rsidR="000E2523" w:rsidRPr="00B059C7">
        <w:rPr>
          <w:rFonts w:ascii="Times New Roman" w:eastAsiaTheme="minorEastAsia" w:hAnsi="Times New Roman" w:cs="Times New Roman"/>
        </w:rPr>
        <w:t xml:space="preserve">98% </w:t>
      </w:r>
      <w:r w:rsidR="00D43677" w:rsidRPr="00B059C7">
        <w:rPr>
          <w:rFonts w:ascii="Times New Roman" w:eastAsiaTheme="minorEastAsia" w:hAnsi="Times New Roman" w:cs="Times New Roman"/>
        </w:rPr>
        <w:t>NPV</w:t>
      </w:r>
      <w:r w:rsidRPr="00B059C7">
        <w:rPr>
          <w:rFonts w:ascii="Times New Roman" w:eastAsiaTheme="minorEastAsia" w:hAnsi="Times New Roman" w:cs="Times New Roman"/>
        </w:rPr>
        <w:t xml:space="preserve">, </w:t>
      </w:r>
      <w:r w:rsidR="008A2CF5" w:rsidRPr="00B059C7">
        <w:rPr>
          <w:rFonts w:ascii="Times New Roman" w:eastAsiaTheme="minorEastAsia" w:hAnsi="Times New Roman" w:cs="Times New Roman"/>
        </w:rPr>
        <w:t>indicating</w:t>
      </w:r>
      <w:r w:rsidRPr="00B059C7">
        <w:rPr>
          <w:rFonts w:ascii="Times New Roman" w:eastAsiaTheme="minorEastAsia" w:hAnsi="Times New Roman" w:cs="Times New Roman"/>
        </w:rPr>
        <w:t xml:space="preserve"> that this mode</w:t>
      </w:r>
      <w:r w:rsidR="008A2CF5" w:rsidRPr="00B059C7">
        <w:rPr>
          <w:rFonts w:ascii="Times New Roman" w:eastAsiaTheme="minorEastAsia" w:hAnsi="Times New Roman" w:cs="Times New Roman"/>
        </w:rPr>
        <w:t>l</w:t>
      </w:r>
      <w:r w:rsidRPr="00B059C7">
        <w:rPr>
          <w:rFonts w:ascii="Times New Roman" w:eastAsiaTheme="minorEastAsia" w:hAnsi="Times New Roman" w:cs="Times New Roman"/>
        </w:rPr>
        <w:t xml:space="preserve"> accurately predict</w:t>
      </w:r>
      <w:r w:rsidR="009E290F" w:rsidRPr="00B059C7">
        <w:rPr>
          <w:rFonts w:ascii="Times New Roman" w:eastAsiaTheme="minorEastAsia" w:hAnsi="Times New Roman" w:cs="Times New Roman"/>
        </w:rPr>
        <w:t>ed</w:t>
      </w:r>
      <w:r w:rsidRPr="00B059C7">
        <w:rPr>
          <w:rFonts w:ascii="Times New Roman" w:eastAsiaTheme="minorEastAsia" w:hAnsi="Times New Roman" w:cs="Times New Roman"/>
        </w:rPr>
        <w:t xml:space="preserve"> gait classification</w:t>
      </w:r>
      <w:r w:rsidR="00D552DB" w:rsidRPr="00B059C7">
        <w:rPr>
          <w:rFonts w:ascii="Times New Roman" w:eastAsiaTheme="minorEastAsia" w:hAnsi="Times New Roman" w:cs="Times New Roman"/>
        </w:rPr>
        <w:t xml:space="preserve"> as either walking or </w:t>
      </w:r>
      <w:r w:rsidR="00D552DB" w:rsidRPr="004F3B7E">
        <w:rPr>
          <w:rFonts w:ascii="Times New Roman" w:eastAsiaTheme="minorEastAsia" w:hAnsi="Times New Roman" w:cs="Times New Roman"/>
        </w:rPr>
        <w:t>running</w:t>
      </w:r>
      <w:r w:rsidRPr="004F3B7E">
        <w:rPr>
          <w:rFonts w:ascii="Times New Roman" w:eastAsiaTheme="minorEastAsia" w:hAnsi="Times New Roman" w:cs="Times New Roman"/>
        </w:rPr>
        <w:t>.</w:t>
      </w:r>
      <w:r w:rsidR="00167EA8" w:rsidRPr="004F3B7E">
        <w:rPr>
          <w:rFonts w:ascii="Times New Roman" w:eastAsiaTheme="minorEastAsia" w:hAnsi="Times New Roman" w:cs="Times New Roman"/>
        </w:rPr>
        <w:t xml:space="preserve"> </w:t>
      </w:r>
      <w:r w:rsidR="00BD06D1" w:rsidRPr="004F3B7E">
        <w:rPr>
          <w:rFonts w:ascii="Times New Roman" w:eastAsiaTheme="minorEastAsia" w:hAnsi="Times New Roman" w:cs="Times New Roman"/>
        </w:rPr>
        <w:t xml:space="preserve">A full description of the model coefficients, including SE of the log odds and odds ratio are in Table 3. </w:t>
      </w:r>
      <w:r w:rsidR="0045106C" w:rsidRPr="004F3B7E">
        <w:rPr>
          <w:rFonts w:ascii="Times New Roman" w:eastAsiaTheme="minorEastAsia" w:hAnsi="Times New Roman" w:cs="Times New Roman"/>
        </w:rPr>
        <w:t>Descriptive</w:t>
      </w:r>
      <w:r w:rsidR="0045106C">
        <w:rPr>
          <w:rFonts w:ascii="Times New Roman" w:eastAsiaTheme="minorEastAsia" w:hAnsi="Times New Roman" w:cs="Times New Roman"/>
        </w:rPr>
        <w:t xml:space="preserve"> statistics </w:t>
      </w:r>
      <w:r w:rsidR="007437A2">
        <w:rPr>
          <w:rFonts w:ascii="Times New Roman" w:eastAsiaTheme="minorEastAsia" w:hAnsi="Times New Roman" w:cs="Times New Roman"/>
        </w:rPr>
        <w:t>of t</w:t>
      </w:r>
      <w:r w:rsidR="0045106C">
        <w:rPr>
          <w:rFonts w:ascii="Times New Roman" w:eastAsiaTheme="minorEastAsia" w:hAnsi="Times New Roman" w:cs="Times New Roman"/>
        </w:rPr>
        <w:t>he PTC</w:t>
      </w:r>
      <w:r w:rsidR="007437A2">
        <w:rPr>
          <w:rFonts w:ascii="Times New Roman" w:eastAsiaTheme="minorEastAsia" w:hAnsi="Times New Roman" w:cs="Times New Roman"/>
        </w:rPr>
        <w:t xml:space="preserve"> values for each age group are presented in Table </w:t>
      </w:r>
      <w:r w:rsidR="00B6503D">
        <w:rPr>
          <w:rFonts w:ascii="Times New Roman" w:eastAsiaTheme="minorEastAsia" w:hAnsi="Times New Roman" w:cs="Times New Roman"/>
        </w:rPr>
        <w:t>4</w:t>
      </w:r>
      <w:r w:rsidR="007437A2">
        <w:rPr>
          <w:rFonts w:ascii="Times New Roman" w:eastAsiaTheme="minorEastAsia" w:hAnsi="Times New Roman" w:cs="Times New Roman"/>
        </w:rPr>
        <w:t>.</w:t>
      </w:r>
    </w:p>
    <w:p w14:paraId="2F4000A5" w14:textId="77777777" w:rsidR="007437A2" w:rsidRPr="00B059C7" w:rsidRDefault="007437A2" w:rsidP="007437A2">
      <w:pPr>
        <w:jc w:val="center"/>
        <w:rPr>
          <w:rFonts w:ascii="Times New Roman" w:hAnsi="Times New Roman" w:cs="Times New Roman"/>
        </w:rPr>
      </w:pPr>
      <w:r>
        <w:rPr>
          <w:rFonts w:ascii="Times New Roman" w:hAnsi="Times New Roman" w:cs="Times New Roman"/>
        </w:rPr>
        <w:lastRenderedPageBreak/>
        <w:t xml:space="preserve">TABLE </w:t>
      </w:r>
      <w:r w:rsidR="00B6503D">
        <w:rPr>
          <w:rFonts w:ascii="Times New Roman" w:hAnsi="Times New Roman" w:cs="Times New Roman"/>
        </w:rPr>
        <w:t>4</w:t>
      </w:r>
      <w:r>
        <w:rPr>
          <w:rFonts w:ascii="Times New Roman" w:hAnsi="Times New Roman" w:cs="Times New Roman"/>
        </w:rPr>
        <w:t xml:space="preserve"> AROUND HERE</w:t>
      </w:r>
    </w:p>
    <w:p w14:paraId="45658060" w14:textId="77777777" w:rsidR="00C62B5C" w:rsidRPr="00B059C7" w:rsidRDefault="00C62B5C" w:rsidP="00796EA6">
      <w:pPr>
        <w:pStyle w:val="PlainText"/>
        <w:spacing w:line="480" w:lineRule="auto"/>
        <w:rPr>
          <w:rFonts w:ascii="Times New Roman" w:hAnsi="Times New Roman" w:cs="Times New Roman"/>
          <w:b/>
          <w:sz w:val="24"/>
          <w:szCs w:val="24"/>
        </w:rPr>
      </w:pPr>
      <w:r w:rsidRPr="00B059C7">
        <w:rPr>
          <w:rFonts w:ascii="Times New Roman" w:hAnsi="Times New Roman" w:cs="Times New Roman"/>
          <w:b/>
          <w:sz w:val="24"/>
          <w:szCs w:val="24"/>
        </w:rPr>
        <w:t>App De</w:t>
      </w:r>
      <w:r w:rsidR="007B5064" w:rsidRPr="00B059C7">
        <w:rPr>
          <w:rFonts w:ascii="Times New Roman" w:hAnsi="Times New Roman" w:cs="Times New Roman"/>
          <w:b/>
          <w:sz w:val="24"/>
          <w:szCs w:val="24"/>
        </w:rPr>
        <w:t>v</w:t>
      </w:r>
      <w:r w:rsidRPr="00B059C7">
        <w:rPr>
          <w:rFonts w:ascii="Times New Roman" w:hAnsi="Times New Roman" w:cs="Times New Roman"/>
          <w:b/>
          <w:sz w:val="24"/>
          <w:szCs w:val="24"/>
        </w:rPr>
        <w:t>elopment</w:t>
      </w:r>
    </w:p>
    <w:p w14:paraId="61FAB2D2" w14:textId="77777777" w:rsidR="00C62B5C" w:rsidRPr="00B059C7" w:rsidRDefault="00C62B5C" w:rsidP="00796EA6">
      <w:pPr>
        <w:pStyle w:val="PlainText"/>
        <w:spacing w:line="480" w:lineRule="auto"/>
        <w:ind w:firstLine="720"/>
        <w:rPr>
          <w:rFonts w:ascii="Times New Roman" w:hAnsi="Times New Roman" w:cs="Times New Roman"/>
          <w:sz w:val="24"/>
          <w:szCs w:val="24"/>
        </w:rPr>
      </w:pPr>
      <w:r w:rsidRPr="00B059C7">
        <w:rPr>
          <w:rFonts w:ascii="Times New Roman" w:hAnsi="Times New Roman" w:cs="Times New Roman"/>
          <w:sz w:val="24"/>
          <w:szCs w:val="24"/>
        </w:rPr>
        <w:t>Figure 1 depicts</w:t>
      </w:r>
      <w:r w:rsidR="008A2CF5" w:rsidRPr="00B059C7">
        <w:rPr>
          <w:rFonts w:ascii="Times New Roman" w:hAnsi="Times New Roman" w:cs="Times New Roman"/>
          <w:sz w:val="24"/>
          <w:szCs w:val="24"/>
        </w:rPr>
        <w:t xml:space="preserve"> a screenshot of</w:t>
      </w:r>
      <w:r w:rsidRPr="00B059C7">
        <w:rPr>
          <w:rFonts w:ascii="Times New Roman" w:hAnsi="Times New Roman" w:cs="Times New Roman"/>
          <w:sz w:val="24"/>
          <w:szCs w:val="24"/>
        </w:rPr>
        <w:t xml:space="preserve"> the user interface </w:t>
      </w:r>
      <w:r w:rsidR="008A2CF5" w:rsidRPr="00B059C7">
        <w:rPr>
          <w:rFonts w:ascii="Times New Roman" w:hAnsi="Times New Roman" w:cs="Times New Roman"/>
          <w:sz w:val="24"/>
          <w:szCs w:val="24"/>
        </w:rPr>
        <w:t xml:space="preserve">for </w:t>
      </w:r>
      <w:r w:rsidRPr="00B059C7">
        <w:rPr>
          <w:rFonts w:ascii="Times New Roman" w:hAnsi="Times New Roman" w:cs="Times New Roman"/>
          <w:sz w:val="24"/>
          <w:szCs w:val="24"/>
        </w:rPr>
        <w:t>the R Shiny app</w:t>
      </w:r>
      <w:r w:rsidR="009E290F" w:rsidRPr="00B059C7">
        <w:rPr>
          <w:rFonts w:ascii="Times New Roman" w:hAnsi="Times New Roman" w:cs="Times New Roman"/>
          <w:sz w:val="24"/>
          <w:szCs w:val="24"/>
        </w:rPr>
        <w:t xml:space="preserve"> that was developed (</w:t>
      </w:r>
      <w:r w:rsidRPr="00B059C7">
        <w:rPr>
          <w:rFonts w:ascii="Times New Roman" w:hAnsi="Times New Roman" w:cs="Times New Roman"/>
          <w:sz w:val="24"/>
          <w:szCs w:val="24"/>
        </w:rPr>
        <w:t xml:space="preserve">available at </w:t>
      </w:r>
      <w:hyperlink r:id="rId11" w:history="1">
        <w:r w:rsidR="00727373" w:rsidRPr="00B059C7">
          <w:rPr>
            <w:rStyle w:val="Hyperlink"/>
            <w:rFonts w:ascii="Times New Roman" w:hAnsi="Times New Roman" w:cs="Times New Roman"/>
            <w:sz w:val="24"/>
            <w:szCs w:val="24"/>
          </w:rPr>
          <w:t>https://westpointmath.shinyapps.i</w:t>
        </w:r>
        <w:r w:rsidR="00727373" w:rsidRPr="00B059C7">
          <w:rPr>
            <w:rStyle w:val="Hyperlink"/>
            <w:rFonts w:ascii="Times New Roman" w:hAnsi="Times New Roman" w:cs="Times New Roman"/>
            <w:sz w:val="24"/>
            <w:szCs w:val="24"/>
          </w:rPr>
          <w:t>o</w:t>
        </w:r>
        <w:r w:rsidR="00727373" w:rsidRPr="00B059C7">
          <w:rPr>
            <w:rStyle w:val="Hyperlink"/>
            <w:rFonts w:ascii="Times New Roman" w:hAnsi="Times New Roman" w:cs="Times New Roman"/>
            <w:sz w:val="24"/>
            <w:szCs w:val="24"/>
          </w:rPr>
          <w:t>/KidsStep/</w:t>
        </w:r>
      </w:hyperlink>
      <w:r w:rsidR="009E290F" w:rsidRPr="00B059C7">
        <w:rPr>
          <w:rFonts w:ascii="Times New Roman" w:hAnsi="Times New Roman" w:cs="Times New Roman"/>
          <w:sz w:val="24"/>
          <w:szCs w:val="24"/>
        </w:rPr>
        <w:t>). A</w:t>
      </w:r>
      <w:r w:rsidRPr="00B059C7">
        <w:rPr>
          <w:rFonts w:ascii="Times New Roman" w:hAnsi="Times New Roman" w:cs="Times New Roman"/>
          <w:sz w:val="24"/>
          <w:szCs w:val="24"/>
        </w:rPr>
        <w:t xml:space="preserve">fter the user inputs age, </w:t>
      </w:r>
      <w:r w:rsidR="008A2CF5" w:rsidRPr="00B059C7">
        <w:rPr>
          <w:rFonts w:ascii="Times New Roman" w:hAnsi="Times New Roman" w:cs="Times New Roman"/>
          <w:sz w:val="24"/>
          <w:szCs w:val="24"/>
        </w:rPr>
        <w:t>sex,</w:t>
      </w:r>
      <w:r w:rsidRPr="00B059C7">
        <w:rPr>
          <w:rFonts w:ascii="Times New Roman" w:hAnsi="Times New Roman" w:cs="Times New Roman"/>
          <w:sz w:val="24"/>
          <w:szCs w:val="24"/>
        </w:rPr>
        <w:t xml:space="preserve"> height, and </w:t>
      </w:r>
      <w:r w:rsidR="0055565C" w:rsidRPr="00B059C7">
        <w:rPr>
          <w:rFonts w:ascii="Times New Roman" w:hAnsi="Times New Roman" w:cs="Times New Roman"/>
          <w:sz w:val="24"/>
          <w:szCs w:val="24"/>
        </w:rPr>
        <w:t>weight</w:t>
      </w:r>
      <w:r w:rsidR="0060793F" w:rsidRPr="00B059C7">
        <w:rPr>
          <w:rFonts w:ascii="Times New Roman" w:hAnsi="Times New Roman" w:cs="Times New Roman"/>
          <w:sz w:val="24"/>
          <w:szCs w:val="24"/>
        </w:rPr>
        <w:t>,</w:t>
      </w:r>
      <w:r w:rsidRPr="00B059C7">
        <w:rPr>
          <w:rFonts w:ascii="Times New Roman" w:hAnsi="Times New Roman" w:cs="Times New Roman"/>
          <w:sz w:val="24"/>
          <w:szCs w:val="24"/>
        </w:rPr>
        <w:t xml:space="preserve"> the app returns the expected </w:t>
      </w:r>
      <w:r w:rsidR="00830C32" w:rsidRPr="00B059C7">
        <w:rPr>
          <w:rFonts w:ascii="Times New Roman" w:hAnsi="Times New Roman" w:cs="Times New Roman"/>
          <w:sz w:val="24"/>
          <w:szCs w:val="24"/>
        </w:rPr>
        <w:t>PTC</w:t>
      </w:r>
      <w:r w:rsidRPr="00B059C7">
        <w:rPr>
          <w:rFonts w:ascii="Times New Roman" w:hAnsi="Times New Roman" w:cs="Times New Roman"/>
          <w:sz w:val="24"/>
          <w:szCs w:val="24"/>
        </w:rPr>
        <w:t xml:space="preserve"> </w:t>
      </w:r>
      <w:r w:rsidR="009E290F" w:rsidRPr="00B059C7">
        <w:rPr>
          <w:rFonts w:ascii="Times New Roman" w:hAnsi="Times New Roman" w:cs="Times New Roman"/>
          <w:sz w:val="24"/>
          <w:szCs w:val="24"/>
        </w:rPr>
        <w:t>and produces a graphical representation of the</w:t>
      </w:r>
      <w:r w:rsidR="00D34A0D" w:rsidRPr="00B059C7">
        <w:rPr>
          <w:rFonts w:ascii="Times New Roman" w:hAnsi="Times New Roman" w:cs="Times New Roman"/>
          <w:sz w:val="24"/>
          <w:szCs w:val="24"/>
        </w:rPr>
        <w:t xml:space="preserve"> probability of being in either gait </w:t>
      </w:r>
      <w:r w:rsidR="00937284" w:rsidRPr="00B059C7">
        <w:rPr>
          <w:rFonts w:ascii="Times New Roman" w:hAnsi="Times New Roman" w:cs="Times New Roman"/>
          <w:sz w:val="24"/>
          <w:szCs w:val="24"/>
        </w:rPr>
        <w:t>behavior.</w:t>
      </w:r>
    </w:p>
    <w:p w14:paraId="69AB1B39" w14:textId="77777777" w:rsidR="002C0B11" w:rsidRPr="00B059C7" w:rsidRDefault="002C0B11" w:rsidP="00310832">
      <w:pPr>
        <w:pStyle w:val="PlainText"/>
        <w:spacing w:line="480" w:lineRule="auto"/>
        <w:jc w:val="center"/>
        <w:rPr>
          <w:rFonts w:ascii="Times New Roman" w:hAnsi="Times New Roman" w:cs="Times New Roman"/>
          <w:color w:val="000000" w:themeColor="text1"/>
          <w:sz w:val="24"/>
          <w:szCs w:val="24"/>
        </w:rPr>
      </w:pPr>
    </w:p>
    <w:p w14:paraId="644039FD" w14:textId="77777777" w:rsidR="007C470E" w:rsidRPr="00B059C7" w:rsidRDefault="007C470E" w:rsidP="00796EA6">
      <w:pPr>
        <w:pStyle w:val="PlainText"/>
        <w:spacing w:line="480" w:lineRule="auto"/>
        <w:ind w:firstLine="720"/>
        <w:jc w:val="center"/>
        <w:rPr>
          <w:rFonts w:ascii="Times New Roman" w:hAnsi="Times New Roman" w:cs="Times New Roman"/>
          <w:color w:val="000000" w:themeColor="text1"/>
          <w:sz w:val="24"/>
          <w:szCs w:val="24"/>
        </w:rPr>
      </w:pPr>
      <w:r w:rsidRPr="00B059C7">
        <w:rPr>
          <w:rFonts w:ascii="Times New Roman" w:hAnsi="Times New Roman" w:cs="Times New Roman"/>
          <w:color w:val="000000" w:themeColor="text1"/>
          <w:sz w:val="24"/>
          <w:szCs w:val="24"/>
        </w:rPr>
        <w:t>FIGURE 1 AROUND HERE</w:t>
      </w:r>
    </w:p>
    <w:p w14:paraId="0EFD886A" w14:textId="77777777" w:rsidR="003A56BC" w:rsidRPr="00B059C7" w:rsidRDefault="009A12CC" w:rsidP="00241C92">
      <w:pPr>
        <w:pStyle w:val="Heading1"/>
        <w:jc w:val="center"/>
        <w:rPr>
          <w:rFonts w:ascii="Times New Roman" w:hAnsi="Times New Roman" w:cs="Times New Roman"/>
          <w:sz w:val="24"/>
          <w:szCs w:val="24"/>
        </w:rPr>
      </w:pPr>
      <w:r w:rsidRPr="00B059C7">
        <w:rPr>
          <w:rFonts w:ascii="Times New Roman" w:hAnsi="Times New Roman" w:cs="Times New Roman"/>
          <w:sz w:val="24"/>
          <w:szCs w:val="24"/>
        </w:rPr>
        <w:t>Discussion</w:t>
      </w:r>
    </w:p>
    <w:p w14:paraId="2F66F465" w14:textId="77777777" w:rsidR="00A52B0F" w:rsidRPr="00B059C7" w:rsidRDefault="00CE203F" w:rsidP="00796EA6">
      <w:pPr>
        <w:pStyle w:val="PlainText"/>
        <w:spacing w:line="480" w:lineRule="auto"/>
        <w:ind w:firstLine="720"/>
        <w:rPr>
          <w:rFonts w:ascii="Times New Roman" w:hAnsi="Times New Roman" w:cs="Times New Roman"/>
          <w:sz w:val="24"/>
          <w:szCs w:val="24"/>
        </w:rPr>
      </w:pPr>
      <w:r w:rsidRPr="00B059C7">
        <w:rPr>
          <w:rFonts w:ascii="Times New Roman" w:hAnsi="Times New Roman" w:cs="Times New Roman"/>
          <w:sz w:val="24"/>
          <w:szCs w:val="24"/>
        </w:rPr>
        <w:t xml:space="preserve">The purpose of this </w:t>
      </w:r>
      <w:r w:rsidR="00E86979" w:rsidRPr="00B059C7">
        <w:rPr>
          <w:rFonts w:ascii="Times New Roman" w:hAnsi="Times New Roman" w:cs="Times New Roman"/>
          <w:sz w:val="24"/>
          <w:szCs w:val="24"/>
        </w:rPr>
        <w:t xml:space="preserve">secondary analysis of the </w:t>
      </w:r>
      <w:r w:rsidR="00E86979" w:rsidRPr="00174190">
        <w:rPr>
          <w:rFonts w:ascii="Times New Roman" w:hAnsi="Times New Roman" w:cs="Times New Roman"/>
          <w:color w:val="000000" w:themeColor="text1"/>
          <w:sz w:val="24"/>
          <w:szCs w:val="24"/>
          <w:highlight w:val="black"/>
        </w:rPr>
        <w:t>C</w:t>
      </w:r>
      <w:r w:rsidR="00310832" w:rsidRPr="00174190">
        <w:rPr>
          <w:rFonts w:ascii="Times New Roman" w:hAnsi="Times New Roman" w:cs="Times New Roman"/>
          <w:color w:val="000000" w:themeColor="text1"/>
          <w:sz w:val="24"/>
          <w:szCs w:val="24"/>
          <w:highlight w:val="black"/>
        </w:rPr>
        <w:t>ADENCE</w:t>
      </w:r>
      <w:r w:rsidR="00E86979" w:rsidRPr="00174190">
        <w:rPr>
          <w:rFonts w:ascii="Times New Roman" w:hAnsi="Times New Roman" w:cs="Times New Roman"/>
          <w:color w:val="000000" w:themeColor="text1"/>
          <w:sz w:val="24"/>
          <w:szCs w:val="24"/>
          <w:highlight w:val="black"/>
        </w:rPr>
        <w:t>-K</w:t>
      </w:r>
      <w:r w:rsidR="00E13FAB" w:rsidRPr="00174190">
        <w:rPr>
          <w:rFonts w:ascii="Times New Roman" w:hAnsi="Times New Roman" w:cs="Times New Roman"/>
          <w:color w:val="000000" w:themeColor="text1"/>
          <w:sz w:val="24"/>
          <w:szCs w:val="24"/>
          <w:highlight w:val="black"/>
        </w:rPr>
        <w:t>ids</w:t>
      </w:r>
      <w:r w:rsidR="00E86979" w:rsidRPr="00174190">
        <w:rPr>
          <w:rFonts w:ascii="Times New Roman" w:hAnsi="Times New Roman" w:cs="Times New Roman"/>
          <w:color w:val="000000" w:themeColor="text1"/>
          <w:sz w:val="24"/>
          <w:szCs w:val="24"/>
        </w:rPr>
        <w:t xml:space="preserve"> </w:t>
      </w:r>
      <w:r w:rsidR="00E86979" w:rsidRPr="00B059C7">
        <w:rPr>
          <w:rFonts w:ascii="Times New Roman" w:hAnsi="Times New Roman" w:cs="Times New Roman"/>
          <w:sz w:val="24"/>
          <w:szCs w:val="24"/>
        </w:rPr>
        <w:t>data</w:t>
      </w:r>
      <w:r w:rsidRPr="00B059C7">
        <w:rPr>
          <w:rFonts w:ascii="Times New Roman" w:hAnsi="Times New Roman" w:cs="Times New Roman"/>
          <w:sz w:val="24"/>
          <w:szCs w:val="24"/>
        </w:rPr>
        <w:t xml:space="preserve"> was to develop a model to predict age- and anthropometry-specific PTCs in individuals 6-20 years </w:t>
      </w:r>
      <w:r w:rsidR="00E86979" w:rsidRPr="00B059C7">
        <w:rPr>
          <w:rFonts w:ascii="Times New Roman" w:hAnsi="Times New Roman" w:cs="Times New Roman"/>
          <w:sz w:val="24"/>
          <w:szCs w:val="24"/>
        </w:rPr>
        <w:t>of age</w:t>
      </w:r>
      <w:r w:rsidRPr="00B059C7">
        <w:rPr>
          <w:rFonts w:ascii="Times New Roman" w:hAnsi="Times New Roman" w:cs="Times New Roman"/>
          <w:sz w:val="24"/>
          <w:szCs w:val="24"/>
        </w:rPr>
        <w:t xml:space="preserve">. </w:t>
      </w:r>
      <w:r w:rsidR="00BC692C" w:rsidRPr="00B059C7">
        <w:rPr>
          <w:rFonts w:ascii="Times New Roman" w:hAnsi="Times New Roman" w:cs="Times New Roman"/>
          <w:sz w:val="24"/>
          <w:szCs w:val="24"/>
        </w:rPr>
        <w:t xml:space="preserve">We hypothesized that the logistic regression approach using cadence and anthropometric parameters would classify gait behavior </w:t>
      </w:r>
      <w:r w:rsidR="003A73A7" w:rsidRPr="00B059C7">
        <w:rPr>
          <w:rFonts w:ascii="Times New Roman" w:hAnsi="Times New Roman" w:cs="Times New Roman"/>
          <w:sz w:val="24"/>
          <w:szCs w:val="24"/>
        </w:rPr>
        <w:t xml:space="preserve">with </w:t>
      </w:r>
      <w:r w:rsidR="00BC692C" w:rsidRPr="00B059C7">
        <w:rPr>
          <w:rFonts w:ascii="Times New Roman" w:hAnsi="Times New Roman" w:cs="Times New Roman"/>
          <w:sz w:val="24"/>
          <w:szCs w:val="24"/>
        </w:rPr>
        <w:t>reasonabl</w:t>
      </w:r>
      <w:r w:rsidR="003A73A7" w:rsidRPr="00B059C7">
        <w:rPr>
          <w:rFonts w:ascii="Times New Roman" w:hAnsi="Times New Roman" w:cs="Times New Roman"/>
          <w:sz w:val="24"/>
          <w:szCs w:val="24"/>
        </w:rPr>
        <w:t>e accuracy</w:t>
      </w:r>
      <w:r w:rsidR="008B481C">
        <w:rPr>
          <w:rFonts w:ascii="Times New Roman" w:hAnsi="Times New Roman" w:cs="Times New Roman"/>
          <w:sz w:val="24"/>
          <w:szCs w:val="24"/>
        </w:rPr>
        <w:t xml:space="preserve"> (&gt;70%)</w:t>
      </w:r>
      <w:r w:rsidR="00BC692C" w:rsidRPr="00B059C7">
        <w:rPr>
          <w:rFonts w:ascii="Times New Roman" w:hAnsi="Times New Roman" w:cs="Times New Roman"/>
          <w:sz w:val="24"/>
          <w:szCs w:val="24"/>
        </w:rPr>
        <w:t>. The results support</w:t>
      </w:r>
      <w:r w:rsidR="00E86979" w:rsidRPr="00B059C7">
        <w:rPr>
          <w:rFonts w:ascii="Times New Roman" w:hAnsi="Times New Roman" w:cs="Times New Roman"/>
          <w:sz w:val="24"/>
          <w:szCs w:val="24"/>
        </w:rPr>
        <w:t>ed</w:t>
      </w:r>
      <w:r w:rsidR="00BC692C" w:rsidRPr="00B059C7">
        <w:rPr>
          <w:rFonts w:ascii="Times New Roman" w:hAnsi="Times New Roman" w:cs="Times New Roman"/>
          <w:sz w:val="24"/>
          <w:szCs w:val="24"/>
        </w:rPr>
        <w:t xml:space="preserve"> this hypothesis</w:t>
      </w:r>
      <w:r w:rsidR="00174190">
        <w:rPr>
          <w:rFonts w:ascii="Times New Roman" w:hAnsi="Times New Roman" w:cs="Times New Roman"/>
          <w:sz w:val="24"/>
          <w:szCs w:val="24"/>
        </w:rPr>
        <w:t xml:space="preserve"> and exceeded expectations</w:t>
      </w:r>
      <w:r w:rsidR="00BC692C" w:rsidRPr="00B059C7">
        <w:rPr>
          <w:rFonts w:ascii="Times New Roman" w:hAnsi="Times New Roman" w:cs="Times New Roman"/>
          <w:sz w:val="24"/>
          <w:szCs w:val="24"/>
        </w:rPr>
        <w:t>, as the model we report herein displayed a prediction accuracy value of 97</w:t>
      </w:r>
      <w:r w:rsidR="00296764" w:rsidRPr="00B059C7">
        <w:rPr>
          <w:rFonts w:ascii="Times New Roman" w:hAnsi="Times New Roman" w:cs="Times New Roman"/>
          <w:sz w:val="24"/>
          <w:szCs w:val="24"/>
        </w:rPr>
        <w:t>.</w:t>
      </w:r>
      <w:r w:rsidR="00BC692C" w:rsidRPr="00B059C7">
        <w:rPr>
          <w:rFonts w:ascii="Times New Roman" w:hAnsi="Times New Roman" w:cs="Times New Roman"/>
          <w:sz w:val="24"/>
          <w:szCs w:val="24"/>
        </w:rPr>
        <w:t>4</w:t>
      </w:r>
      <w:r w:rsidR="00296764" w:rsidRPr="00B059C7">
        <w:rPr>
          <w:rFonts w:ascii="Times New Roman" w:hAnsi="Times New Roman" w:cs="Times New Roman"/>
          <w:sz w:val="24"/>
          <w:szCs w:val="24"/>
        </w:rPr>
        <w:t>%</w:t>
      </w:r>
      <w:r w:rsidR="00BC692C" w:rsidRPr="00B059C7">
        <w:rPr>
          <w:rFonts w:ascii="Times New Roman" w:hAnsi="Times New Roman" w:cs="Times New Roman"/>
          <w:sz w:val="24"/>
          <w:szCs w:val="24"/>
        </w:rPr>
        <w:t xml:space="preserve">. </w:t>
      </w:r>
      <w:r w:rsidR="009200EF" w:rsidRPr="00B059C7">
        <w:rPr>
          <w:rFonts w:ascii="Times New Roman" w:hAnsi="Times New Roman" w:cs="Times New Roman"/>
          <w:sz w:val="24"/>
          <w:szCs w:val="24"/>
        </w:rPr>
        <w:t xml:space="preserve">Moreover, the Shiny </w:t>
      </w:r>
      <w:r w:rsidR="007B4BEA" w:rsidRPr="00B059C7">
        <w:rPr>
          <w:rFonts w:ascii="Times New Roman" w:hAnsi="Times New Roman" w:cs="Times New Roman"/>
          <w:sz w:val="24"/>
          <w:szCs w:val="24"/>
        </w:rPr>
        <w:t>a</w:t>
      </w:r>
      <w:r w:rsidR="009200EF" w:rsidRPr="00B059C7">
        <w:rPr>
          <w:rFonts w:ascii="Times New Roman" w:hAnsi="Times New Roman" w:cs="Times New Roman"/>
          <w:sz w:val="24"/>
          <w:szCs w:val="24"/>
        </w:rPr>
        <w:t>pp</w:t>
      </w:r>
      <w:r w:rsidR="00174190">
        <w:rPr>
          <w:rFonts w:ascii="Times New Roman" w:hAnsi="Times New Roman" w:cs="Times New Roman"/>
          <w:sz w:val="24"/>
          <w:szCs w:val="24"/>
        </w:rPr>
        <w:t xml:space="preserve"> (</w:t>
      </w:r>
      <w:commentRangeStart w:id="20"/>
      <w:commentRangeStart w:id="21"/>
      <w:r w:rsidR="00174190" w:rsidRPr="00174190">
        <w:rPr>
          <w:rFonts w:ascii="Times New Roman" w:hAnsi="Times New Roman" w:cs="Times New Roman"/>
          <w:sz w:val="24"/>
          <w:szCs w:val="24"/>
          <w:highlight w:val="yellow"/>
        </w:rPr>
        <w:t xml:space="preserve">Location </w:t>
      </w:r>
      <w:proofErr w:type="gramStart"/>
      <w:r w:rsidR="00174190" w:rsidRPr="00174190">
        <w:rPr>
          <w:rFonts w:ascii="Times New Roman" w:hAnsi="Times New Roman" w:cs="Times New Roman"/>
          <w:sz w:val="24"/>
          <w:szCs w:val="24"/>
          <w:highlight w:val="yellow"/>
        </w:rPr>
        <w:t>its</w:t>
      </w:r>
      <w:proofErr w:type="gramEnd"/>
      <w:r w:rsidR="00174190" w:rsidRPr="00174190">
        <w:rPr>
          <w:rFonts w:ascii="Times New Roman" w:hAnsi="Times New Roman" w:cs="Times New Roman"/>
          <w:sz w:val="24"/>
          <w:szCs w:val="24"/>
          <w:highlight w:val="yellow"/>
        </w:rPr>
        <w:t xml:space="preserve"> held</w:t>
      </w:r>
      <w:commentRangeEnd w:id="20"/>
      <w:r w:rsidR="004F3B7E">
        <w:rPr>
          <w:rStyle w:val="CommentReference"/>
          <w:rFonts w:ascii="Arial" w:hAnsi="Arial" w:cs="Arial"/>
        </w:rPr>
        <w:commentReference w:id="20"/>
      </w:r>
      <w:commentRangeEnd w:id="21"/>
      <w:r w:rsidR="007748BB">
        <w:rPr>
          <w:rStyle w:val="CommentReference"/>
          <w:rFonts w:ascii="Arial" w:hAnsi="Arial" w:cs="Arial"/>
        </w:rPr>
        <w:commentReference w:id="21"/>
      </w:r>
      <w:r w:rsidR="00174190">
        <w:rPr>
          <w:rFonts w:ascii="Times New Roman" w:hAnsi="Times New Roman" w:cs="Times New Roman"/>
          <w:sz w:val="24"/>
          <w:szCs w:val="24"/>
        </w:rPr>
        <w:t>)</w:t>
      </w:r>
      <w:r w:rsidR="009200EF" w:rsidRPr="00B059C7">
        <w:rPr>
          <w:rFonts w:ascii="Times New Roman" w:hAnsi="Times New Roman" w:cs="Times New Roman"/>
          <w:sz w:val="24"/>
          <w:szCs w:val="24"/>
        </w:rPr>
        <w:t xml:space="preserve"> </w:t>
      </w:r>
      <w:r w:rsidR="00E86979" w:rsidRPr="00B059C7">
        <w:rPr>
          <w:rFonts w:ascii="Times New Roman" w:hAnsi="Times New Roman" w:cs="Times New Roman"/>
          <w:sz w:val="24"/>
          <w:szCs w:val="24"/>
        </w:rPr>
        <w:t>we developed</w:t>
      </w:r>
      <w:r w:rsidR="009200EF" w:rsidRPr="00B059C7">
        <w:rPr>
          <w:rFonts w:ascii="Times New Roman" w:hAnsi="Times New Roman" w:cs="Times New Roman"/>
          <w:sz w:val="24"/>
          <w:szCs w:val="24"/>
        </w:rPr>
        <w:t xml:space="preserve"> provides researchers</w:t>
      </w:r>
      <w:r w:rsidR="00E86979" w:rsidRPr="00B059C7">
        <w:rPr>
          <w:rFonts w:ascii="Times New Roman" w:hAnsi="Times New Roman" w:cs="Times New Roman"/>
          <w:sz w:val="24"/>
          <w:szCs w:val="24"/>
        </w:rPr>
        <w:t>, practitioners, and the lay public</w:t>
      </w:r>
      <w:r w:rsidR="009200EF" w:rsidRPr="00B059C7">
        <w:rPr>
          <w:rFonts w:ascii="Times New Roman" w:hAnsi="Times New Roman" w:cs="Times New Roman"/>
          <w:sz w:val="24"/>
          <w:szCs w:val="24"/>
        </w:rPr>
        <w:t xml:space="preserve"> with an easy</w:t>
      </w:r>
      <w:r w:rsidR="00E86979" w:rsidRPr="00B059C7">
        <w:rPr>
          <w:rFonts w:ascii="Times New Roman" w:hAnsi="Times New Roman" w:cs="Times New Roman"/>
          <w:sz w:val="24"/>
          <w:szCs w:val="24"/>
        </w:rPr>
        <w:t>-to-use</w:t>
      </w:r>
      <w:r w:rsidR="009200EF" w:rsidRPr="00B059C7">
        <w:rPr>
          <w:rFonts w:ascii="Times New Roman" w:hAnsi="Times New Roman" w:cs="Times New Roman"/>
          <w:sz w:val="24"/>
          <w:szCs w:val="24"/>
        </w:rPr>
        <w:t xml:space="preserve"> tool </w:t>
      </w:r>
      <w:r w:rsidR="00B87254" w:rsidRPr="00B059C7">
        <w:rPr>
          <w:rFonts w:ascii="Times New Roman" w:hAnsi="Times New Roman" w:cs="Times New Roman"/>
          <w:sz w:val="24"/>
          <w:szCs w:val="24"/>
        </w:rPr>
        <w:t xml:space="preserve">for predicting </w:t>
      </w:r>
      <w:r w:rsidR="009200EF" w:rsidRPr="00B059C7">
        <w:rPr>
          <w:rFonts w:ascii="Times New Roman" w:hAnsi="Times New Roman" w:cs="Times New Roman"/>
          <w:sz w:val="24"/>
          <w:szCs w:val="24"/>
        </w:rPr>
        <w:t xml:space="preserve">the PTC for </w:t>
      </w:r>
      <w:r w:rsidR="0053172F" w:rsidRPr="00B059C7">
        <w:rPr>
          <w:rFonts w:ascii="Times New Roman" w:hAnsi="Times New Roman" w:cs="Times New Roman"/>
          <w:sz w:val="24"/>
          <w:szCs w:val="24"/>
        </w:rPr>
        <w:t>locomotor</w:t>
      </w:r>
      <w:r w:rsidR="009200EF" w:rsidRPr="00B059C7">
        <w:rPr>
          <w:rFonts w:ascii="Times New Roman" w:hAnsi="Times New Roman" w:cs="Times New Roman"/>
          <w:sz w:val="24"/>
          <w:szCs w:val="24"/>
        </w:rPr>
        <w:t xml:space="preserve"> behavior assessment</w:t>
      </w:r>
      <w:r w:rsidR="00E86979" w:rsidRPr="00B059C7">
        <w:rPr>
          <w:rFonts w:ascii="Times New Roman" w:hAnsi="Times New Roman" w:cs="Times New Roman"/>
          <w:sz w:val="24"/>
          <w:szCs w:val="24"/>
        </w:rPr>
        <w:t xml:space="preserve"> or training purposes</w:t>
      </w:r>
      <w:r w:rsidR="009200EF" w:rsidRPr="00B059C7">
        <w:rPr>
          <w:rFonts w:ascii="Times New Roman" w:hAnsi="Times New Roman" w:cs="Times New Roman"/>
          <w:sz w:val="24"/>
          <w:szCs w:val="24"/>
        </w:rPr>
        <w:t>.</w:t>
      </w:r>
    </w:p>
    <w:p w14:paraId="1BBA8EC6" w14:textId="77777777" w:rsidR="00C5737D" w:rsidRDefault="00C62B5C" w:rsidP="00796EA6">
      <w:pPr>
        <w:pStyle w:val="PlainText"/>
        <w:spacing w:line="480" w:lineRule="auto"/>
        <w:rPr>
          <w:rFonts w:ascii="Times New Roman" w:hAnsi="Times New Roman" w:cs="Times New Roman"/>
          <w:sz w:val="24"/>
          <w:szCs w:val="24"/>
        </w:rPr>
      </w:pPr>
      <w:r w:rsidRPr="00B059C7">
        <w:rPr>
          <w:rFonts w:ascii="Times New Roman" w:hAnsi="Times New Roman" w:cs="Times New Roman"/>
          <w:sz w:val="24"/>
          <w:szCs w:val="24"/>
        </w:rPr>
        <w:tab/>
        <w:t xml:space="preserve">The independent variables selected for the final model </w:t>
      </w:r>
      <w:r w:rsidR="00075A56" w:rsidRPr="00B059C7">
        <w:rPr>
          <w:rFonts w:ascii="Times New Roman" w:hAnsi="Times New Roman" w:cs="Times New Roman"/>
          <w:sz w:val="24"/>
          <w:szCs w:val="24"/>
        </w:rPr>
        <w:t xml:space="preserve">improves the potential for </w:t>
      </w:r>
      <w:r w:rsidRPr="00B059C7">
        <w:rPr>
          <w:rFonts w:ascii="Times New Roman" w:hAnsi="Times New Roman" w:cs="Times New Roman"/>
          <w:sz w:val="24"/>
          <w:szCs w:val="24"/>
        </w:rPr>
        <w:t xml:space="preserve">application of this model </w:t>
      </w:r>
      <w:r w:rsidR="00392238">
        <w:rPr>
          <w:rFonts w:ascii="Times New Roman" w:hAnsi="Times New Roman" w:cs="Times New Roman"/>
          <w:sz w:val="24"/>
          <w:szCs w:val="24"/>
        </w:rPr>
        <w:t>in clinical</w:t>
      </w:r>
      <w:r w:rsidR="00075A56" w:rsidRPr="00B059C7">
        <w:rPr>
          <w:rFonts w:ascii="Times New Roman" w:hAnsi="Times New Roman" w:cs="Times New Roman"/>
          <w:sz w:val="24"/>
          <w:szCs w:val="24"/>
        </w:rPr>
        <w:t xml:space="preserve"> settings </w:t>
      </w:r>
      <w:r w:rsidR="00392238">
        <w:rPr>
          <w:rFonts w:ascii="Times New Roman" w:hAnsi="Times New Roman" w:cs="Times New Roman"/>
          <w:sz w:val="24"/>
          <w:szCs w:val="24"/>
        </w:rPr>
        <w:t>and by the</w:t>
      </w:r>
      <w:r w:rsidR="00075A56" w:rsidRPr="00B059C7">
        <w:rPr>
          <w:rFonts w:ascii="Times New Roman" w:hAnsi="Times New Roman" w:cs="Times New Roman"/>
          <w:sz w:val="24"/>
          <w:szCs w:val="24"/>
        </w:rPr>
        <w:t xml:space="preserve"> </w:t>
      </w:r>
      <w:r w:rsidRPr="00B059C7">
        <w:rPr>
          <w:rFonts w:ascii="Times New Roman" w:hAnsi="Times New Roman" w:cs="Times New Roman"/>
          <w:sz w:val="24"/>
          <w:szCs w:val="24"/>
        </w:rPr>
        <w:t xml:space="preserve">general population. Three of the four variables used </w:t>
      </w:r>
      <w:r w:rsidR="003F686C" w:rsidRPr="00B059C7">
        <w:rPr>
          <w:rFonts w:ascii="Times New Roman" w:hAnsi="Times New Roman" w:cs="Times New Roman"/>
          <w:sz w:val="24"/>
          <w:szCs w:val="24"/>
        </w:rPr>
        <w:t xml:space="preserve">in the model </w:t>
      </w:r>
      <w:r w:rsidRPr="00B059C7">
        <w:rPr>
          <w:rFonts w:ascii="Times New Roman" w:hAnsi="Times New Roman" w:cs="Times New Roman"/>
          <w:sz w:val="24"/>
          <w:szCs w:val="24"/>
        </w:rPr>
        <w:t xml:space="preserve">(age, </w:t>
      </w:r>
      <w:r w:rsidR="0055565C" w:rsidRPr="00B059C7">
        <w:rPr>
          <w:rFonts w:ascii="Times New Roman" w:hAnsi="Times New Roman" w:cs="Times New Roman"/>
          <w:sz w:val="24"/>
          <w:szCs w:val="24"/>
        </w:rPr>
        <w:t>weight</w:t>
      </w:r>
      <w:r w:rsidRPr="00B059C7">
        <w:rPr>
          <w:rFonts w:ascii="Times New Roman" w:hAnsi="Times New Roman" w:cs="Times New Roman"/>
          <w:sz w:val="24"/>
          <w:szCs w:val="24"/>
        </w:rPr>
        <w:t>, and height) are easily attained</w:t>
      </w:r>
      <w:r w:rsidR="00392238">
        <w:rPr>
          <w:rFonts w:ascii="Times New Roman" w:hAnsi="Times New Roman" w:cs="Times New Roman"/>
          <w:sz w:val="24"/>
          <w:szCs w:val="24"/>
        </w:rPr>
        <w:t xml:space="preserve">. </w:t>
      </w:r>
      <w:r w:rsidRPr="00B059C7">
        <w:rPr>
          <w:rFonts w:ascii="Times New Roman" w:hAnsi="Times New Roman" w:cs="Times New Roman"/>
          <w:sz w:val="24"/>
          <w:szCs w:val="24"/>
        </w:rPr>
        <w:t xml:space="preserve"> The fourth variable, </w:t>
      </w:r>
      <w:proofErr w:type="spellStart"/>
      <w:r w:rsidRPr="00B059C7">
        <w:rPr>
          <w:rFonts w:ascii="Times New Roman" w:hAnsi="Times New Roman" w:cs="Times New Roman"/>
          <w:sz w:val="24"/>
          <w:szCs w:val="24"/>
        </w:rPr>
        <w:t>BMIz</w:t>
      </w:r>
      <w:proofErr w:type="spellEnd"/>
      <w:r w:rsidRPr="00B059C7">
        <w:rPr>
          <w:rFonts w:ascii="Times New Roman" w:hAnsi="Times New Roman" w:cs="Times New Roman"/>
          <w:sz w:val="24"/>
          <w:szCs w:val="24"/>
        </w:rPr>
        <w:t xml:space="preserve">, </w:t>
      </w:r>
      <w:r w:rsidR="00D94F0B" w:rsidRPr="00B059C7">
        <w:rPr>
          <w:rFonts w:ascii="Times New Roman" w:hAnsi="Times New Roman" w:cs="Times New Roman"/>
          <w:sz w:val="24"/>
          <w:szCs w:val="24"/>
        </w:rPr>
        <w:t>is</w:t>
      </w:r>
      <w:r w:rsidRPr="00B059C7">
        <w:rPr>
          <w:rFonts w:ascii="Times New Roman" w:hAnsi="Times New Roman" w:cs="Times New Roman"/>
          <w:sz w:val="24"/>
          <w:szCs w:val="24"/>
        </w:rPr>
        <w:t xml:space="preserve"> calculated </w:t>
      </w:r>
      <w:r w:rsidR="00D94F0B" w:rsidRPr="00B059C7">
        <w:rPr>
          <w:rFonts w:ascii="Times New Roman" w:hAnsi="Times New Roman" w:cs="Times New Roman"/>
          <w:sz w:val="24"/>
          <w:szCs w:val="24"/>
        </w:rPr>
        <w:t xml:space="preserve">within the R Shiny </w:t>
      </w:r>
      <w:r w:rsidR="007B4BEA" w:rsidRPr="00B059C7">
        <w:rPr>
          <w:rFonts w:ascii="Times New Roman" w:hAnsi="Times New Roman" w:cs="Times New Roman"/>
          <w:sz w:val="24"/>
          <w:szCs w:val="24"/>
        </w:rPr>
        <w:t>a</w:t>
      </w:r>
      <w:r w:rsidR="00D94F0B" w:rsidRPr="00B059C7">
        <w:rPr>
          <w:rFonts w:ascii="Times New Roman" w:hAnsi="Times New Roman" w:cs="Times New Roman"/>
          <w:sz w:val="24"/>
          <w:szCs w:val="24"/>
        </w:rPr>
        <w:t xml:space="preserve">pp </w:t>
      </w:r>
      <w:r w:rsidR="007B4BEA" w:rsidRPr="00B059C7">
        <w:rPr>
          <w:rFonts w:ascii="Times New Roman" w:hAnsi="Times New Roman" w:cs="Times New Roman"/>
          <w:sz w:val="24"/>
          <w:szCs w:val="24"/>
        </w:rPr>
        <w:t>using age, weight, height and sex</w:t>
      </w:r>
      <w:r w:rsidRPr="00B059C7">
        <w:rPr>
          <w:rFonts w:ascii="Times New Roman" w:hAnsi="Times New Roman" w:cs="Times New Roman"/>
          <w:sz w:val="24"/>
          <w:szCs w:val="24"/>
        </w:rPr>
        <w:t>.</w:t>
      </w:r>
      <w:r w:rsidR="00F54B2D" w:rsidRPr="00B059C7">
        <w:rPr>
          <w:rFonts w:ascii="Times New Roman" w:hAnsi="Times New Roman" w:cs="Times New Roman"/>
          <w:sz w:val="24"/>
          <w:szCs w:val="24"/>
        </w:rPr>
        <w:t xml:space="preserve"> In </w:t>
      </w:r>
      <w:r w:rsidR="00D62985" w:rsidRPr="00B059C7">
        <w:rPr>
          <w:rFonts w:ascii="Times New Roman" w:hAnsi="Times New Roman" w:cs="Times New Roman"/>
          <w:sz w:val="24"/>
          <w:szCs w:val="24"/>
        </w:rPr>
        <w:t xml:space="preserve">the development of </w:t>
      </w:r>
      <w:r w:rsidR="00F54B2D" w:rsidRPr="00B059C7">
        <w:rPr>
          <w:rFonts w:ascii="Times New Roman" w:hAnsi="Times New Roman" w:cs="Times New Roman"/>
          <w:sz w:val="24"/>
          <w:szCs w:val="24"/>
        </w:rPr>
        <w:t xml:space="preserve">this model, </w:t>
      </w:r>
      <w:r w:rsidR="003F686C" w:rsidRPr="00B059C7">
        <w:rPr>
          <w:rFonts w:ascii="Times New Roman" w:hAnsi="Times New Roman" w:cs="Times New Roman"/>
          <w:sz w:val="24"/>
          <w:szCs w:val="24"/>
        </w:rPr>
        <w:t xml:space="preserve">sex was removed as </w:t>
      </w:r>
      <w:r w:rsidR="00E86979" w:rsidRPr="00B059C7">
        <w:rPr>
          <w:rFonts w:ascii="Times New Roman" w:hAnsi="Times New Roman" w:cs="Times New Roman"/>
          <w:sz w:val="24"/>
          <w:szCs w:val="24"/>
        </w:rPr>
        <w:t>it was</w:t>
      </w:r>
      <w:r w:rsidR="005A105F">
        <w:rPr>
          <w:rFonts w:ascii="Times New Roman" w:hAnsi="Times New Roman" w:cs="Times New Roman"/>
          <w:sz w:val="24"/>
          <w:szCs w:val="24"/>
        </w:rPr>
        <w:t xml:space="preserve"> not</w:t>
      </w:r>
      <w:r w:rsidR="00E86979" w:rsidRPr="00B059C7">
        <w:rPr>
          <w:rFonts w:ascii="Times New Roman" w:hAnsi="Times New Roman" w:cs="Times New Roman"/>
          <w:sz w:val="24"/>
          <w:szCs w:val="24"/>
        </w:rPr>
        <w:t xml:space="preserve"> </w:t>
      </w:r>
      <w:r w:rsidR="003F686C" w:rsidRPr="00B059C7">
        <w:rPr>
          <w:rFonts w:ascii="Times New Roman" w:hAnsi="Times New Roman" w:cs="Times New Roman"/>
          <w:sz w:val="24"/>
          <w:szCs w:val="24"/>
        </w:rPr>
        <w:t xml:space="preserve">a significant factor in the presence of </w:t>
      </w:r>
      <w:r w:rsidR="003F686C" w:rsidRPr="00B059C7">
        <w:rPr>
          <w:rFonts w:ascii="Times New Roman" w:hAnsi="Times New Roman" w:cs="Times New Roman"/>
          <w:sz w:val="24"/>
          <w:szCs w:val="24"/>
        </w:rPr>
        <w:lastRenderedPageBreak/>
        <w:t>other variables such as height and BMI z-score</w:t>
      </w:r>
      <w:r w:rsidR="00CC486F" w:rsidRPr="00B059C7">
        <w:rPr>
          <w:rFonts w:ascii="Times New Roman" w:hAnsi="Times New Roman" w:cs="Times New Roman"/>
          <w:sz w:val="24"/>
          <w:szCs w:val="24"/>
        </w:rPr>
        <w:t>, both of</w:t>
      </w:r>
      <w:r w:rsidR="003F686C" w:rsidRPr="00B059C7">
        <w:rPr>
          <w:rFonts w:ascii="Times New Roman" w:hAnsi="Times New Roman" w:cs="Times New Roman"/>
          <w:sz w:val="24"/>
          <w:szCs w:val="24"/>
        </w:rPr>
        <w:t xml:space="preserve"> which account</w:t>
      </w:r>
      <w:r w:rsidR="00CC486F" w:rsidRPr="00B059C7">
        <w:rPr>
          <w:rFonts w:ascii="Times New Roman" w:hAnsi="Times New Roman" w:cs="Times New Roman"/>
          <w:sz w:val="24"/>
          <w:szCs w:val="24"/>
        </w:rPr>
        <w:t>ed</w:t>
      </w:r>
      <w:r w:rsidR="003F686C" w:rsidRPr="00B059C7">
        <w:rPr>
          <w:rFonts w:ascii="Times New Roman" w:hAnsi="Times New Roman" w:cs="Times New Roman"/>
          <w:sz w:val="24"/>
          <w:szCs w:val="24"/>
        </w:rPr>
        <w:t xml:space="preserve"> for much of the sex-related differences in cadence in </w:t>
      </w:r>
      <w:r w:rsidR="00CC486F" w:rsidRPr="00B059C7">
        <w:rPr>
          <w:rFonts w:ascii="Times New Roman" w:hAnsi="Times New Roman" w:cs="Times New Roman"/>
          <w:sz w:val="24"/>
          <w:szCs w:val="24"/>
        </w:rPr>
        <w:t>this data set of young people</w:t>
      </w:r>
      <w:r w:rsidR="003F686C" w:rsidRPr="00B059C7">
        <w:rPr>
          <w:rFonts w:ascii="Times New Roman" w:hAnsi="Times New Roman" w:cs="Times New Roman"/>
          <w:sz w:val="24"/>
          <w:szCs w:val="24"/>
        </w:rPr>
        <w:t xml:space="preserve">. </w:t>
      </w:r>
    </w:p>
    <w:p w14:paraId="5F0411BA" w14:textId="77777777" w:rsidR="00392238" w:rsidRPr="00B059C7" w:rsidRDefault="00392238" w:rsidP="00796EA6">
      <w:pPr>
        <w:pStyle w:val="PlainText"/>
        <w:spacing w:line="480" w:lineRule="auto"/>
        <w:rPr>
          <w:rFonts w:ascii="Times New Roman" w:hAnsi="Times New Roman" w:cs="Times New Roman"/>
          <w:sz w:val="24"/>
          <w:szCs w:val="24"/>
        </w:rPr>
      </w:pPr>
      <w:r>
        <w:rPr>
          <w:rFonts w:ascii="Times New Roman" w:hAnsi="Times New Roman" w:cs="Times New Roman"/>
          <w:sz w:val="24"/>
          <w:szCs w:val="24"/>
        </w:rPr>
        <w:tab/>
        <w:t xml:space="preserve">We speculated that </w:t>
      </w:r>
      <w:r w:rsidR="00FB20D0">
        <w:rPr>
          <w:rFonts w:ascii="Times New Roman" w:hAnsi="Times New Roman" w:cs="Times New Roman"/>
          <w:sz w:val="24"/>
          <w:szCs w:val="24"/>
        </w:rPr>
        <w:t xml:space="preserve">leg length and/or </w:t>
      </w:r>
      <w:r>
        <w:rPr>
          <w:rFonts w:ascii="Times New Roman" w:hAnsi="Times New Roman" w:cs="Times New Roman"/>
          <w:sz w:val="24"/>
          <w:szCs w:val="24"/>
        </w:rPr>
        <w:t xml:space="preserve">height may </w:t>
      </w:r>
      <w:r w:rsidR="00195622">
        <w:rPr>
          <w:rFonts w:ascii="Times New Roman" w:hAnsi="Times New Roman" w:cs="Times New Roman"/>
          <w:sz w:val="24"/>
          <w:szCs w:val="24"/>
        </w:rPr>
        <w:t>serve as key information</w:t>
      </w:r>
      <w:r>
        <w:rPr>
          <w:rFonts w:ascii="Times New Roman" w:hAnsi="Times New Roman" w:cs="Times New Roman"/>
          <w:sz w:val="24"/>
          <w:szCs w:val="24"/>
        </w:rPr>
        <w:t xml:space="preserve"> in predicting the PTC in children, adolescents, and young adults, given the physical differences in maturation stages. We observed a large range of heights</w:t>
      </w:r>
      <w:r w:rsidR="00032356">
        <w:rPr>
          <w:rFonts w:ascii="Times New Roman" w:hAnsi="Times New Roman" w:cs="Times New Roman"/>
          <w:sz w:val="24"/>
          <w:szCs w:val="24"/>
        </w:rPr>
        <w:t xml:space="preserve"> (mean height for 6-8 and </w:t>
      </w:r>
      <w:proofErr w:type="gramStart"/>
      <w:r w:rsidR="00032356">
        <w:rPr>
          <w:rFonts w:ascii="Times New Roman" w:hAnsi="Times New Roman" w:cs="Times New Roman"/>
          <w:sz w:val="24"/>
          <w:szCs w:val="24"/>
        </w:rPr>
        <w:t>18-20 year</w:t>
      </w:r>
      <w:proofErr w:type="gramEnd"/>
      <w:r w:rsidR="00032356">
        <w:rPr>
          <w:rFonts w:ascii="Times New Roman" w:hAnsi="Times New Roman" w:cs="Times New Roman"/>
          <w:sz w:val="24"/>
          <w:szCs w:val="24"/>
        </w:rPr>
        <w:t xml:space="preserve"> </w:t>
      </w:r>
      <w:proofErr w:type="spellStart"/>
      <w:r w:rsidR="00032356">
        <w:rPr>
          <w:rFonts w:ascii="Times New Roman" w:hAnsi="Times New Roman" w:cs="Times New Roman"/>
          <w:sz w:val="24"/>
          <w:szCs w:val="24"/>
        </w:rPr>
        <w:t>olds</w:t>
      </w:r>
      <w:proofErr w:type="spellEnd"/>
      <w:r w:rsidR="00032356">
        <w:rPr>
          <w:rFonts w:ascii="Times New Roman" w:hAnsi="Times New Roman" w:cs="Times New Roman"/>
          <w:sz w:val="24"/>
          <w:szCs w:val="24"/>
        </w:rPr>
        <w:t xml:space="preserve"> </w:t>
      </w:r>
      <w:r w:rsidR="005A105F">
        <w:rPr>
          <w:rFonts w:ascii="Times New Roman" w:hAnsi="Times New Roman" w:cs="Times New Roman"/>
          <w:sz w:val="24"/>
          <w:szCs w:val="24"/>
        </w:rPr>
        <w:t xml:space="preserve">ranged from </w:t>
      </w:r>
      <w:r w:rsidR="00032356">
        <w:rPr>
          <w:rFonts w:ascii="Times New Roman" w:hAnsi="Times New Roman" w:cs="Times New Roman"/>
          <w:sz w:val="24"/>
          <w:szCs w:val="24"/>
        </w:rPr>
        <w:t>132 and 171 cm, respectively)</w:t>
      </w:r>
      <w:r>
        <w:rPr>
          <w:rFonts w:ascii="Times New Roman" w:hAnsi="Times New Roman" w:cs="Times New Roman"/>
          <w:sz w:val="24"/>
          <w:szCs w:val="24"/>
        </w:rPr>
        <w:t xml:space="preserve"> </w:t>
      </w:r>
      <w:r w:rsidR="00195622">
        <w:rPr>
          <w:rFonts w:ascii="Times New Roman" w:hAnsi="Times New Roman" w:cs="Times New Roman"/>
          <w:sz w:val="24"/>
          <w:szCs w:val="24"/>
        </w:rPr>
        <w:t xml:space="preserve">across all ages </w:t>
      </w:r>
      <w:r>
        <w:rPr>
          <w:rFonts w:ascii="Times New Roman" w:hAnsi="Times New Roman" w:cs="Times New Roman"/>
          <w:sz w:val="24"/>
          <w:szCs w:val="24"/>
        </w:rPr>
        <w:t xml:space="preserve">in </w:t>
      </w:r>
      <w:r w:rsidR="00AA15BB">
        <w:rPr>
          <w:rFonts w:ascii="Times New Roman" w:hAnsi="Times New Roman" w:cs="Times New Roman"/>
          <w:sz w:val="24"/>
          <w:szCs w:val="24"/>
        </w:rPr>
        <w:t>our</w:t>
      </w:r>
      <w:r>
        <w:rPr>
          <w:rFonts w:ascii="Times New Roman" w:hAnsi="Times New Roman" w:cs="Times New Roman"/>
          <w:sz w:val="24"/>
          <w:szCs w:val="24"/>
        </w:rPr>
        <w:t xml:space="preserve"> sample</w:t>
      </w:r>
      <w:r w:rsidR="00AA15BB">
        <w:rPr>
          <w:rFonts w:ascii="Times New Roman" w:hAnsi="Times New Roman" w:cs="Times New Roman"/>
          <w:sz w:val="24"/>
          <w:szCs w:val="24"/>
        </w:rPr>
        <w:t>, which may explain why height indeed</w:t>
      </w:r>
      <w:r w:rsidR="00195622">
        <w:rPr>
          <w:rFonts w:ascii="Times New Roman" w:hAnsi="Times New Roman" w:cs="Times New Roman"/>
          <w:sz w:val="24"/>
          <w:szCs w:val="24"/>
        </w:rPr>
        <w:t xml:space="preserve"> </w:t>
      </w:r>
      <w:r w:rsidR="00057A15">
        <w:rPr>
          <w:rFonts w:ascii="Times New Roman" w:hAnsi="Times New Roman" w:cs="Times New Roman"/>
          <w:sz w:val="24"/>
          <w:szCs w:val="24"/>
        </w:rPr>
        <w:t>turned out to be</w:t>
      </w:r>
      <w:r w:rsidR="00195622">
        <w:rPr>
          <w:rFonts w:ascii="Times New Roman" w:hAnsi="Times New Roman" w:cs="Times New Roman"/>
          <w:sz w:val="24"/>
          <w:szCs w:val="24"/>
        </w:rPr>
        <w:t xml:space="preserve"> an</w:t>
      </w:r>
      <w:r w:rsidR="00AA15BB">
        <w:rPr>
          <w:rFonts w:ascii="Times New Roman" w:hAnsi="Times New Roman" w:cs="Times New Roman"/>
          <w:sz w:val="24"/>
          <w:szCs w:val="24"/>
        </w:rPr>
        <w:t xml:space="preserve"> important variable in the model.</w:t>
      </w:r>
      <w:r w:rsidR="00003621">
        <w:rPr>
          <w:rFonts w:ascii="Times New Roman" w:hAnsi="Times New Roman" w:cs="Times New Roman"/>
          <w:sz w:val="24"/>
          <w:szCs w:val="24"/>
        </w:rPr>
        <w:t xml:space="preserve"> The study by Hansen et al </w:t>
      </w:r>
      <w:r w:rsidR="00AA15BB">
        <w:rPr>
          <w:rFonts w:ascii="Times New Roman" w:hAnsi="Times New Roman" w:cs="Times New Roman"/>
          <w:sz w:val="24"/>
          <w:szCs w:val="24"/>
        </w:rPr>
        <w:fldChar w:fldCharType="begin"/>
      </w:r>
      <w:r w:rsidR="00057A15">
        <w:rPr>
          <w:rFonts w:ascii="Times New Roman" w:hAnsi="Times New Roman" w:cs="Times New Roman"/>
          <w:sz w:val="24"/>
          <w:szCs w:val="24"/>
        </w:rPr>
        <w:instrText xml:space="preserve"> ADDIN EN.CITE &lt;EndNote&gt;&lt;Cite ExcludeAuth="1"&gt;&lt;Author&gt;Hansen&lt;/Author&gt;&lt;Year&gt;2017&lt;/Year&gt;&lt;RecNum&gt;921&lt;/RecNum&gt;&lt;DisplayText&gt;(2017)&lt;/DisplayText&gt;&lt;record&gt;&lt;rec-number&gt;921&lt;/rec-number&gt;&lt;foreign-keys&gt;&lt;key app="EN" db-id="9r5wswtfoa090betespprtz5vdwr0tt5222t" timestamp="1506017073"&gt;921&lt;/key&gt;&lt;key app="ENWeb" db-id=""&gt;0&lt;/key&gt;&lt;/foreign-keys&gt;&lt;ref-type name="Journal Article"&gt;17&lt;/ref-type&gt;&lt;contributors&gt;&lt;authors&gt;&lt;author&gt;Hansen, E. A.&lt;/author&gt;&lt;author&gt;Kristensen, L. A. R.&lt;/author&gt;&lt;author&gt;Nielsen, A. M.&lt;/author&gt;&lt;author&gt;Voigt, M.&lt;/author&gt;&lt;author&gt;Madeleine, P.&lt;/author&gt;&lt;/authors&gt;&lt;/contributors&gt;&lt;auth-address&gt;Research Interest Group of Physical Activity and Human Performance, SMI(R), Department of Health Science and Technology, Aalborg University, Fredrik Bajers Vej 7D, 9220, Aalborg, Denmark. eah@hst.aau.dk.&amp;#xD;Research Interest Group of Physical Activity and Human Performance, SMI(R), Department of Health Science and Technology, Aalborg University, Fredrik Bajers Vej 7D, 9220, Aalborg, Denmark.&lt;/auth-address&gt;&lt;titles&gt;&lt;title&gt;The role of stride frequency for walk-to-run transition in humans&lt;/title&gt;&lt;secondary-title&gt;Scientific Reports&lt;/secondary-title&gt;&lt;alt-title&gt;Scientific reports&lt;/alt-title&gt;&lt;/titles&gt;&lt;periodical&gt;&lt;full-title&gt;Sci Rep&lt;/full-title&gt;&lt;abbr-1&gt;Scientific reports&lt;/abbr-1&gt;&lt;/periodical&gt;&lt;alt-periodical&gt;&lt;full-title&gt;Sci Rep&lt;/full-title&gt;&lt;abbr-1&gt;Scientific reports&lt;/abbr-1&gt;&lt;/alt-periodical&gt;&lt;pages&gt;2010&lt;/pages&gt;&lt;volume&gt;7&lt;/volume&gt;&lt;number&gt;1&lt;/number&gt;&lt;edition&gt;2017/05/19&lt;/edition&gt;&lt;dates&gt;&lt;year&gt;2017&lt;/year&gt;&lt;pub-dates&gt;&lt;date&gt;May 17&lt;/date&gt;&lt;/pub-dates&gt;&lt;/dates&gt;&lt;isbn&gt;2045-2322 (Electronic)&amp;#xD;2045-2322 (Linking)&lt;/isbn&gt;&lt;accession-num&gt;28515449&lt;/accession-num&gt;&lt;urls&gt;&lt;related-urls&gt;&lt;url&gt;http://www.ncbi.nlm.nih.gov/pubmed/28515449&lt;/url&gt;&lt;/related-urls&gt;&lt;/urls&gt;&lt;custom2&gt;5435734&lt;/custom2&gt;&lt;electronic-resource-num&gt;10.1038/s41598-017-01972-1&lt;/electronic-resource-num&gt;&lt;/record&gt;&lt;/Cite&gt;&lt;/EndNote&gt;</w:instrText>
      </w:r>
      <w:r w:rsidR="00AA15BB">
        <w:rPr>
          <w:rFonts w:ascii="Times New Roman" w:hAnsi="Times New Roman" w:cs="Times New Roman"/>
          <w:sz w:val="24"/>
          <w:szCs w:val="24"/>
        </w:rPr>
        <w:fldChar w:fldCharType="separate"/>
      </w:r>
      <w:r w:rsidR="00057A15">
        <w:rPr>
          <w:rFonts w:ascii="Times New Roman" w:hAnsi="Times New Roman" w:cs="Times New Roman"/>
          <w:noProof/>
          <w:sz w:val="24"/>
          <w:szCs w:val="24"/>
        </w:rPr>
        <w:t>(2017)</w:t>
      </w:r>
      <w:r w:rsidR="00AA15BB">
        <w:rPr>
          <w:rFonts w:ascii="Times New Roman" w:hAnsi="Times New Roman" w:cs="Times New Roman"/>
          <w:sz w:val="24"/>
          <w:szCs w:val="24"/>
        </w:rPr>
        <w:fldChar w:fldCharType="end"/>
      </w:r>
      <w:r w:rsidR="00003621">
        <w:rPr>
          <w:rFonts w:ascii="Times New Roman" w:hAnsi="Times New Roman" w:cs="Times New Roman"/>
          <w:sz w:val="24"/>
          <w:szCs w:val="24"/>
        </w:rPr>
        <w:t xml:space="preserve"> </w:t>
      </w:r>
      <w:r w:rsidR="00AA15BB">
        <w:rPr>
          <w:rFonts w:ascii="Times New Roman" w:hAnsi="Times New Roman" w:cs="Times New Roman"/>
          <w:sz w:val="24"/>
          <w:szCs w:val="24"/>
        </w:rPr>
        <w:t>concluded</w:t>
      </w:r>
      <w:r w:rsidR="00003621">
        <w:rPr>
          <w:rFonts w:ascii="Times New Roman" w:hAnsi="Times New Roman" w:cs="Times New Roman"/>
          <w:sz w:val="24"/>
          <w:szCs w:val="24"/>
        </w:rPr>
        <w:t xml:space="preserve"> that height was not an important factor</w:t>
      </w:r>
      <w:r w:rsidR="00B2753D">
        <w:rPr>
          <w:rFonts w:ascii="Times New Roman" w:hAnsi="Times New Roman" w:cs="Times New Roman"/>
          <w:sz w:val="24"/>
          <w:szCs w:val="24"/>
        </w:rPr>
        <w:t xml:space="preserve"> in predicting the PTC</w:t>
      </w:r>
      <w:r w:rsidR="00003621">
        <w:rPr>
          <w:rFonts w:ascii="Times New Roman" w:hAnsi="Times New Roman" w:cs="Times New Roman"/>
          <w:sz w:val="24"/>
          <w:szCs w:val="24"/>
        </w:rPr>
        <w:t>.</w:t>
      </w:r>
      <w:r w:rsidR="00C07946">
        <w:rPr>
          <w:rFonts w:ascii="Times New Roman" w:hAnsi="Times New Roman" w:cs="Times New Roman"/>
          <w:sz w:val="24"/>
          <w:szCs w:val="24"/>
        </w:rPr>
        <w:t xml:space="preserve"> T</w:t>
      </w:r>
      <w:r w:rsidR="005A105F">
        <w:rPr>
          <w:rFonts w:ascii="Times New Roman" w:hAnsi="Times New Roman" w:cs="Times New Roman"/>
          <w:sz w:val="24"/>
          <w:szCs w:val="24"/>
        </w:rPr>
        <w:t xml:space="preserve">hat study </w:t>
      </w:r>
      <w:r w:rsidR="00760CB5">
        <w:rPr>
          <w:rFonts w:ascii="Times New Roman" w:hAnsi="Times New Roman" w:cs="Times New Roman"/>
          <w:sz w:val="24"/>
          <w:szCs w:val="24"/>
        </w:rPr>
        <w:t xml:space="preserve">did not report </w:t>
      </w:r>
      <w:r w:rsidR="00C07946">
        <w:rPr>
          <w:rFonts w:ascii="Times New Roman" w:hAnsi="Times New Roman" w:cs="Times New Roman"/>
          <w:sz w:val="24"/>
          <w:szCs w:val="24"/>
        </w:rPr>
        <w:t>the range of</w:t>
      </w:r>
      <w:r w:rsidR="00760CB5">
        <w:rPr>
          <w:rFonts w:ascii="Times New Roman" w:hAnsi="Times New Roman" w:cs="Times New Roman"/>
          <w:sz w:val="24"/>
          <w:szCs w:val="24"/>
        </w:rPr>
        <w:t xml:space="preserve"> height</w:t>
      </w:r>
      <w:r w:rsidR="00C07946">
        <w:rPr>
          <w:rFonts w:ascii="Times New Roman" w:hAnsi="Times New Roman" w:cs="Times New Roman"/>
          <w:sz w:val="24"/>
          <w:szCs w:val="24"/>
        </w:rPr>
        <w:t>s, but the mean (SD) for height was 178 (8) cm.</w:t>
      </w:r>
      <w:r w:rsidR="00760CB5">
        <w:rPr>
          <w:rFonts w:ascii="Times New Roman" w:hAnsi="Times New Roman" w:cs="Times New Roman"/>
          <w:sz w:val="24"/>
          <w:szCs w:val="24"/>
        </w:rPr>
        <w:t xml:space="preserve"> </w:t>
      </w:r>
      <w:r w:rsidR="00C07946">
        <w:rPr>
          <w:rFonts w:ascii="Times New Roman" w:hAnsi="Times New Roman" w:cs="Times New Roman"/>
          <w:sz w:val="24"/>
          <w:szCs w:val="24"/>
        </w:rPr>
        <w:t>Thus, it is apparent that</w:t>
      </w:r>
      <w:r w:rsidR="00AA15BB">
        <w:rPr>
          <w:rFonts w:ascii="Times New Roman" w:hAnsi="Times New Roman" w:cs="Times New Roman"/>
          <w:sz w:val="24"/>
          <w:szCs w:val="24"/>
        </w:rPr>
        <w:t xml:space="preserve"> the </w:t>
      </w:r>
      <w:r w:rsidR="00625372">
        <w:rPr>
          <w:rFonts w:ascii="Times New Roman" w:hAnsi="Times New Roman" w:cs="Times New Roman"/>
          <w:sz w:val="24"/>
          <w:szCs w:val="24"/>
        </w:rPr>
        <w:t>distribution of heights</w:t>
      </w:r>
      <w:r w:rsidR="00AA15BB">
        <w:rPr>
          <w:rFonts w:ascii="Times New Roman" w:hAnsi="Times New Roman" w:cs="Times New Roman"/>
          <w:sz w:val="24"/>
          <w:szCs w:val="24"/>
        </w:rPr>
        <w:t xml:space="preserve"> </w:t>
      </w:r>
      <w:r w:rsidR="0011507E">
        <w:rPr>
          <w:rFonts w:ascii="Times New Roman" w:hAnsi="Times New Roman" w:cs="Times New Roman"/>
          <w:sz w:val="24"/>
          <w:szCs w:val="24"/>
        </w:rPr>
        <w:t xml:space="preserve">in that study </w:t>
      </w:r>
      <w:r w:rsidR="00AA15BB">
        <w:rPr>
          <w:rFonts w:ascii="Times New Roman" w:hAnsi="Times New Roman" w:cs="Times New Roman"/>
          <w:sz w:val="24"/>
          <w:szCs w:val="24"/>
        </w:rPr>
        <w:t>was less than in our sample</w:t>
      </w:r>
      <w:r w:rsidR="00625372">
        <w:rPr>
          <w:rFonts w:ascii="Times New Roman" w:hAnsi="Times New Roman" w:cs="Times New Roman"/>
          <w:sz w:val="24"/>
          <w:szCs w:val="24"/>
        </w:rPr>
        <w:t>.</w:t>
      </w:r>
    </w:p>
    <w:p w14:paraId="3A28F792" w14:textId="77777777" w:rsidR="00475DFC" w:rsidRPr="00B059C7" w:rsidRDefault="009200EF" w:rsidP="00796EA6">
      <w:pPr>
        <w:rPr>
          <w:rFonts w:ascii="Times New Roman" w:hAnsi="Times New Roman" w:cs="Times New Roman"/>
        </w:rPr>
      </w:pPr>
      <w:r w:rsidRPr="00B059C7">
        <w:rPr>
          <w:rFonts w:ascii="Times New Roman" w:hAnsi="Times New Roman" w:cs="Times New Roman"/>
        </w:rPr>
        <w:tab/>
      </w:r>
      <w:r w:rsidR="00884B05" w:rsidRPr="00B059C7">
        <w:rPr>
          <w:rFonts w:ascii="Times New Roman" w:hAnsi="Times New Roman" w:cs="Times New Roman"/>
        </w:rPr>
        <w:t xml:space="preserve">Previous efforts to establish </w:t>
      </w:r>
      <w:r w:rsidR="00E44D0E" w:rsidRPr="00B059C7">
        <w:rPr>
          <w:rFonts w:ascii="Times New Roman" w:hAnsi="Times New Roman" w:cs="Times New Roman"/>
        </w:rPr>
        <w:t xml:space="preserve">the </w:t>
      </w:r>
      <w:r w:rsidR="00830C32" w:rsidRPr="00B059C7">
        <w:rPr>
          <w:rFonts w:ascii="Times New Roman" w:hAnsi="Times New Roman" w:cs="Times New Roman"/>
        </w:rPr>
        <w:t>walk-to-run</w:t>
      </w:r>
      <w:r w:rsidR="00E44D0E" w:rsidRPr="00B059C7">
        <w:rPr>
          <w:rFonts w:ascii="Times New Roman" w:hAnsi="Times New Roman" w:cs="Times New Roman"/>
        </w:rPr>
        <w:t xml:space="preserve"> transition based on walking speed </w:t>
      </w:r>
      <w:r w:rsidR="003D63AF" w:rsidRPr="00B059C7">
        <w:rPr>
          <w:rFonts w:ascii="Times New Roman" w:hAnsi="Times New Roman" w:cs="Times New Roman"/>
        </w:rPr>
        <w:t>(</w:t>
      </w:r>
      <w:r w:rsidR="002422C1" w:rsidRPr="00B059C7">
        <w:rPr>
          <w:rFonts w:ascii="Times New Roman" w:hAnsi="Times New Roman" w:cs="Times New Roman"/>
        </w:rPr>
        <w:t xml:space="preserve">i.e., </w:t>
      </w:r>
      <w:r w:rsidR="00E66E54" w:rsidRPr="00B059C7">
        <w:rPr>
          <w:rFonts w:ascii="Times New Roman" w:hAnsi="Times New Roman" w:cs="Times New Roman"/>
        </w:rPr>
        <w:t>preferred transition speeds</w:t>
      </w:r>
      <w:r w:rsidR="003D63AF" w:rsidRPr="00B059C7">
        <w:rPr>
          <w:rFonts w:ascii="Times New Roman" w:hAnsi="Times New Roman" w:cs="Times New Roman"/>
        </w:rPr>
        <w:t>)</w:t>
      </w:r>
      <w:r w:rsidR="002422C1" w:rsidRPr="00B059C7">
        <w:rPr>
          <w:rFonts w:ascii="Times New Roman" w:hAnsi="Times New Roman" w:cs="Times New Roman"/>
        </w:rPr>
        <w:t xml:space="preserve"> </w:t>
      </w:r>
      <w:r w:rsidR="00E44D0E" w:rsidRPr="00B059C7">
        <w:rPr>
          <w:rFonts w:ascii="Times New Roman" w:hAnsi="Times New Roman" w:cs="Times New Roman"/>
        </w:rPr>
        <w:t xml:space="preserve">have </w:t>
      </w:r>
      <w:r w:rsidR="0008525D" w:rsidRPr="00B059C7">
        <w:rPr>
          <w:rFonts w:ascii="Times New Roman" w:hAnsi="Times New Roman" w:cs="Times New Roman"/>
        </w:rPr>
        <w:t>provide</w:t>
      </w:r>
      <w:r w:rsidR="00126EB4" w:rsidRPr="00B059C7">
        <w:rPr>
          <w:rFonts w:ascii="Times New Roman" w:hAnsi="Times New Roman" w:cs="Times New Roman"/>
        </w:rPr>
        <w:t>d</w:t>
      </w:r>
      <w:r w:rsidR="0008525D" w:rsidRPr="00B059C7">
        <w:rPr>
          <w:rFonts w:ascii="Times New Roman" w:hAnsi="Times New Roman" w:cs="Times New Roman"/>
        </w:rPr>
        <w:t xml:space="preserve"> ample evidence that</w:t>
      </w:r>
      <w:r w:rsidR="00E44D0E" w:rsidRPr="00B059C7">
        <w:rPr>
          <w:rFonts w:ascii="Times New Roman" w:hAnsi="Times New Roman" w:cs="Times New Roman"/>
        </w:rPr>
        <w:t xml:space="preserve"> </w:t>
      </w:r>
      <w:r w:rsidR="005A105F">
        <w:rPr>
          <w:rFonts w:ascii="Times New Roman" w:hAnsi="Times New Roman" w:cs="Times New Roman"/>
        </w:rPr>
        <w:t>in</w:t>
      </w:r>
      <w:r w:rsidR="005A105F" w:rsidRPr="00B059C7">
        <w:rPr>
          <w:rFonts w:ascii="Times New Roman" w:hAnsi="Times New Roman" w:cs="Times New Roman"/>
        </w:rPr>
        <w:t xml:space="preserve"> adults </w:t>
      </w:r>
      <w:r w:rsidR="00E44D0E" w:rsidRPr="00B059C7">
        <w:rPr>
          <w:rFonts w:ascii="Times New Roman" w:hAnsi="Times New Roman" w:cs="Times New Roman"/>
        </w:rPr>
        <w:t xml:space="preserve">this threshold </w:t>
      </w:r>
      <w:r w:rsidR="0008525D" w:rsidRPr="00B059C7">
        <w:rPr>
          <w:rFonts w:ascii="Times New Roman" w:hAnsi="Times New Roman" w:cs="Times New Roman"/>
        </w:rPr>
        <w:t>is</w:t>
      </w:r>
      <w:r w:rsidR="00E44D0E" w:rsidRPr="00B059C7">
        <w:rPr>
          <w:rFonts w:ascii="Times New Roman" w:hAnsi="Times New Roman" w:cs="Times New Roman"/>
        </w:rPr>
        <w:t xml:space="preserve"> between 2</w:t>
      </w:r>
      <w:r w:rsidR="0008525D" w:rsidRPr="00B059C7">
        <w:rPr>
          <w:rFonts w:ascii="Times New Roman" w:hAnsi="Times New Roman" w:cs="Times New Roman"/>
        </w:rPr>
        <w:t>.0-2.2</w:t>
      </w:r>
      <w:r w:rsidR="00E44D0E" w:rsidRPr="00B059C7">
        <w:rPr>
          <w:rFonts w:ascii="Times New Roman" w:hAnsi="Times New Roman" w:cs="Times New Roman"/>
        </w:rPr>
        <w:t xml:space="preserve"> m/s</w:t>
      </w:r>
      <w:r w:rsidR="001F7A2C">
        <w:rPr>
          <w:rFonts w:ascii="Times New Roman" w:hAnsi="Times New Roman" w:cs="Times New Roman"/>
        </w:rPr>
        <w:t xml:space="preserve"> </w:t>
      </w:r>
      <w:r w:rsidR="00C3721F">
        <w:rPr>
          <w:rFonts w:ascii="Times New Roman" w:hAnsi="Times New Roman" w:cs="Times New Roman"/>
        </w:rPr>
        <w:fldChar w:fldCharType="begin">
          <w:fldData xml:space="preserve">PEVuZE5vdGU+PENpdGU+PEF1dGhvcj5TaGloPC9BdXRob3I+PFllYXI+MjAxNjwvWWVhcj48UmVj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</w:fldData>
        </w:fldChar>
      </w:r>
      <w:r w:rsidR="001F7A2C">
        <w:rPr>
          <w:rFonts w:ascii="Times New Roman" w:hAnsi="Times New Roman" w:cs="Times New Roman"/>
        </w:rPr>
        <w:instrText xml:space="preserve"> ADDIN EN.CITE </w:instrText>
      </w:r>
      <w:r w:rsidR="001F7A2C">
        <w:rPr>
          <w:rFonts w:ascii="Times New Roman" w:hAnsi="Times New Roman" w:cs="Times New Roman"/>
        </w:rPr>
        <w:fldChar w:fldCharType="begin">
          <w:fldData xml:space="preserve">PEVuZE5vdGU+PENpdGU+PEF1dGhvcj5TaGloPC9BdXRob3I+PFllYXI+MjAxNjwvWWVhcj48UmVj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</w:fldData>
        </w:fldChar>
      </w:r>
      <w:r w:rsidR="001F7A2C">
        <w:rPr>
          <w:rFonts w:ascii="Times New Roman" w:hAnsi="Times New Roman" w:cs="Times New Roman"/>
        </w:rPr>
        <w:instrText xml:space="preserve"> ADDIN EN.CITE.DATA </w:instrText>
      </w:r>
      <w:r w:rsidR="001F7A2C">
        <w:rPr>
          <w:rFonts w:ascii="Times New Roman" w:hAnsi="Times New Roman" w:cs="Times New Roman"/>
        </w:rPr>
      </w:r>
      <w:r w:rsidR="001F7A2C">
        <w:rPr>
          <w:rFonts w:ascii="Times New Roman" w:hAnsi="Times New Roman" w:cs="Times New Roman"/>
        </w:rPr>
        <w:fldChar w:fldCharType="end"/>
      </w:r>
      <w:r w:rsidR="00C3721F">
        <w:rPr>
          <w:rFonts w:ascii="Times New Roman" w:hAnsi="Times New Roman" w:cs="Times New Roman"/>
        </w:rPr>
      </w:r>
      <w:r w:rsidR="00C3721F">
        <w:rPr>
          <w:rFonts w:ascii="Times New Roman" w:hAnsi="Times New Roman" w:cs="Times New Roman"/>
        </w:rPr>
        <w:fldChar w:fldCharType="separate"/>
      </w:r>
      <w:r w:rsidR="001F7A2C">
        <w:rPr>
          <w:rFonts w:ascii="Times New Roman" w:hAnsi="Times New Roman" w:cs="Times New Roman"/>
          <w:noProof/>
        </w:rPr>
        <w:t>(Diedrich &amp; Warren, 1995; Ganley et al., 2011; Hreljac, 1995; Prilutsky &amp; Gregor, 2001; Ranisavljev, Ilic, Soldatovic, &amp; Stefanovic, 2014; Shih, Chen, Lee, Chan, &amp; Shiang, 2016)</w:t>
      </w:r>
      <w:r w:rsidR="00C3721F">
        <w:rPr>
          <w:rFonts w:ascii="Times New Roman" w:hAnsi="Times New Roman" w:cs="Times New Roman"/>
        </w:rPr>
        <w:fldChar w:fldCharType="end"/>
      </w:r>
      <w:r w:rsidR="0008525D" w:rsidRPr="00B059C7">
        <w:rPr>
          <w:rFonts w:ascii="Times New Roman" w:hAnsi="Times New Roman" w:cs="Times New Roman"/>
        </w:rPr>
        <w:t xml:space="preserve">. </w:t>
      </w:r>
      <w:r w:rsidR="00174190">
        <w:rPr>
          <w:rFonts w:ascii="Times New Roman" w:hAnsi="Times New Roman" w:cs="Times New Roman"/>
        </w:rPr>
        <w:t>Walk-to-run</w:t>
      </w:r>
      <w:r w:rsidR="00E66E54" w:rsidRPr="00B059C7">
        <w:rPr>
          <w:rFonts w:ascii="Times New Roman" w:hAnsi="Times New Roman" w:cs="Times New Roman"/>
        </w:rPr>
        <w:t xml:space="preserve"> transition speeds</w:t>
      </w:r>
      <w:r w:rsidR="00884B05" w:rsidRPr="00B059C7">
        <w:rPr>
          <w:rFonts w:ascii="Times New Roman" w:hAnsi="Times New Roman" w:cs="Times New Roman"/>
        </w:rPr>
        <w:t xml:space="preserve"> have </w:t>
      </w:r>
      <w:r w:rsidR="00276138" w:rsidRPr="00B059C7">
        <w:rPr>
          <w:rFonts w:ascii="Times New Roman" w:hAnsi="Times New Roman" w:cs="Times New Roman"/>
        </w:rPr>
        <w:t xml:space="preserve">also </w:t>
      </w:r>
      <w:r w:rsidR="00884B05" w:rsidRPr="00B059C7">
        <w:rPr>
          <w:rFonts w:ascii="Times New Roman" w:hAnsi="Times New Roman" w:cs="Times New Roman"/>
        </w:rPr>
        <w:t>been reported in children</w:t>
      </w:r>
      <w:r w:rsidR="00DA7906">
        <w:rPr>
          <w:rFonts w:ascii="Times New Roman" w:hAnsi="Times New Roman" w:cs="Times New Roman"/>
        </w:rPr>
        <w:t xml:space="preserve"> </w:t>
      </w:r>
      <w:r w:rsidR="00DA7906">
        <w:rPr>
          <w:rFonts w:ascii="Times New Roman" w:hAnsi="Times New Roman" w:cs="Times New Roman"/>
          <w:noProof/>
        </w:rPr>
        <w:t xml:space="preserve">(mean walk-to-run transition speed ~ 2.01 and 2.12 m/s for 11 and 15 year olds, respectively </w:t>
      </w:r>
      <w:r w:rsidR="00884B05" w:rsidRPr="00B059C7">
        <w:rPr>
          <w:rFonts w:ascii="Times New Roman" w:hAnsi="Times New Roman" w:cs="Times New Roman"/>
        </w:rPr>
        <w:fldChar w:fldCharType="begin">
          <w:fldData xml:space="preserve">PEVuZE5vdGU+PENpdGU+PEF1dGhvcj5Uc2VoPC9BdXRob3I+PFllYXI+MjAwMjwvWWVhcj48UmVj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</w:fldData>
        </w:fldChar>
      </w:r>
      <w:r w:rsidR="00174190">
        <w:rPr>
          <w:rFonts w:ascii="Times New Roman" w:hAnsi="Times New Roman" w:cs="Times New Roman"/>
        </w:rPr>
        <w:instrText xml:space="preserve"> ADDIN EN.CITE </w:instrText>
      </w:r>
      <w:r w:rsidR="00174190">
        <w:rPr>
          <w:rFonts w:ascii="Times New Roman" w:hAnsi="Times New Roman" w:cs="Times New Roman"/>
        </w:rPr>
        <w:fldChar w:fldCharType="begin">
          <w:fldData xml:space="preserve">PEVuZE5vdGU+PENpdGU+PEF1dGhvcj5Uc2VoPC9BdXRob3I+PFllYXI+MjAwMjwvWWVhcj48UmVj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</w:fldData>
        </w:fldChar>
      </w:r>
      <w:r w:rsidR="00174190">
        <w:rPr>
          <w:rFonts w:ascii="Times New Roman" w:hAnsi="Times New Roman" w:cs="Times New Roman"/>
        </w:rPr>
        <w:instrText xml:space="preserve"> ADDIN EN.CITE.DATA </w:instrText>
      </w:r>
      <w:r w:rsidR="00174190">
        <w:rPr>
          <w:rFonts w:ascii="Times New Roman" w:hAnsi="Times New Roman" w:cs="Times New Roman"/>
        </w:rPr>
      </w:r>
      <w:r w:rsidR="00174190">
        <w:rPr>
          <w:rFonts w:ascii="Times New Roman" w:hAnsi="Times New Roman" w:cs="Times New Roman"/>
        </w:rPr>
        <w:fldChar w:fldCharType="end"/>
      </w:r>
      <w:r w:rsidR="00884B05" w:rsidRPr="00B059C7">
        <w:rPr>
          <w:rFonts w:ascii="Times New Roman" w:hAnsi="Times New Roman" w:cs="Times New Roman"/>
        </w:rPr>
      </w:r>
      <w:r w:rsidR="00884B05" w:rsidRPr="00B059C7">
        <w:rPr>
          <w:rFonts w:ascii="Times New Roman" w:hAnsi="Times New Roman" w:cs="Times New Roman"/>
        </w:rPr>
        <w:fldChar w:fldCharType="separate"/>
      </w:r>
      <w:r w:rsidR="00174190">
        <w:rPr>
          <w:rFonts w:ascii="Times New Roman" w:hAnsi="Times New Roman" w:cs="Times New Roman"/>
          <w:noProof/>
        </w:rPr>
        <w:t>(Tseh, Bennett, Caputo, &amp; Morgan, 2002)</w:t>
      </w:r>
      <w:r w:rsidR="00884B05" w:rsidRPr="00B059C7">
        <w:rPr>
          <w:rFonts w:ascii="Times New Roman" w:hAnsi="Times New Roman" w:cs="Times New Roman"/>
        </w:rPr>
        <w:fldChar w:fldCharType="end"/>
      </w:r>
      <w:r w:rsidR="00884B05" w:rsidRPr="00B059C7">
        <w:rPr>
          <w:rFonts w:ascii="Times New Roman" w:hAnsi="Times New Roman" w:cs="Times New Roman"/>
        </w:rPr>
        <w:t>.</w:t>
      </w:r>
      <w:r w:rsidR="00A4253C" w:rsidRPr="00B059C7">
        <w:rPr>
          <w:rFonts w:ascii="Times New Roman" w:hAnsi="Times New Roman" w:cs="Times New Roman"/>
        </w:rPr>
        <w:t xml:space="preserve"> Although pr</w:t>
      </w:r>
      <w:r w:rsidR="0008525D" w:rsidRPr="00B059C7">
        <w:rPr>
          <w:rFonts w:ascii="Times New Roman" w:hAnsi="Times New Roman" w:cs="Times New Roman"/>
        </w:rPr>
        <w:t>evious research has indicated that the transition from walking</w:t>
      </w:r>
      <w:r w:rsidR="00EE0855" w:rsidRPr="00B059C7">
        <w:rPr>
          <w:rFonts w:ascii="Times New Roman" w:hAnsi="Times New Roman" w:cs="Times New Roman"/>
        </w:rPr>
        <w:t xml:space="preserve"> to running</w:t>
      </w:r>
      <w:r w:rsidR="0008525D" w:rsidRPr="00B059C7">
        <w:rPr>
          <w:rFonts w:ascii="Times New Roman" w:hAnsi="Times New Roman" w:cs="Times New Roman"/>
        </w:rPr>
        <w:t xml:space="preserve"> occurs at a PTC </w:t>
      </w:r>
      <w:r w:rsidR="00A4253C" w:rsidRPr="00B059C7">
        <w:rPr>
          <w:rFonts w:ascii="Times New Roman" w:hAnsi="Times New Roman" w:cs="Times New Roman"/>
        </w:rPr>
        <w:sym w:font="Symbol" w:char="F040"/>
      </w:r>
      <w:r w:rsidR="0008525D" w:rsidRPr="00B059C7">
        <w:rPr>
          <w:rFonts w:ascii="Times New Roman" w:hAnsi="Times New Roman" w:cs="Times New Roman"/>
        </w:rPr>
        <w:t>140 steps/min in adults</w:t>
      </w:r>
      <w:r w:rsidR="00A4253C" w:rsidRPr="00B059C7">
        <w:rPr>
          <w:rFonts w:ascii="Times New Roman" w:hAnsi="Times New Roman" w:cs="Times New Roman"/>
        </w:rPr>
        <w:t>,</w:t>
      </w:r>
      <w:r w:rsidR="00E44D0E" w:rsidRPr="00B059C7">
        <w:rPr>
          <w:rFonts w:ascii="Times New Roman" w:hAnsi="Times New Roman" w:cs="Times New Roman"/>
        </w:rPr>
        <w:t xml:space="preserve"> </w:t>
      </w:r>
      <w:r w:rsidR="00A4253C" w:rsidRPr="00B059C7">
        <w:rPr>
          <w:rFonts w:ascii="Times New Roman" w:hAnsi="Times New Roman" w:cs="Times New Roman"/>
        </w:rPr>
        <w:t>t</w:t>
      </w:r>
      <w:r w:rsidR="00A12998" w:rsidRPr="00B059C7">
        <w:rPr>
          <w:rFonts w:ascii="Times New Roman" w:hAnsi="Times New Roman" w:cs="Times New Roman"/>
        </w:rPr>
        <w:t>o our knowledge, t</w:t>
      </w:r>
      <w:r w:rsidR="00BA03C0" w:rsidRPr="00B059C7">
        <w:rPr>
          <w:rFonts w:ascii="Times New Roman" w:hAnsi="Times New Roman" w:cs="Times New Roman"/>
        </w:rPr>
        <w:t xml:space="preserve">he </w:t>
      </w:r>
      <w:r w:rsidR="000B5122" w:rsidRPr="00B059C7">
        <w:rPr>
          <w:rFonts w:ascii="Times New Roman" w:hAnsi="Times New Roman" w:cs="Times New Roman"/>
        </w:rPr>
        <w:t xml:space="preserve">findings </w:t>
      </w:r>
      <w:r w:rsidR="00BA03C0" w:rsidRPr="00B059C7">
        <w:rPr>
          <w:rFonts w:ascii="Times New Roman" w:hAnsi="Times New Roman" w:cs="Times New Roman"/>
        </w:rPr>
        <w:t>presented herein</w:t>
      </w:r>
      <w:r w:rsidRPr="00B059C7">
        <w:rPr>
          <w:rFonts w:ascii="Times New Roman" w:hAnsi="Times New Roman" w:cs="Times New Roman"/>
        </w:rPr>
        <w:t xml:space="preserve"> </w:t>
      </w:r>
      <w:r w:rsidR="000B5122" w:rsidRPr="00B059C7">
        <w:rPr>
          <w:rFonts w:ascii="Times New Roman" w:hAnsi="Times New Roman" w:cs="Times New Roman"/>
        </w:rPr>
        <w:t xml:space="preserve">are </w:t>
      </w:r>
      <w:r w:rsidRPr="00B059C7">
        <w:rPr>
          <w:rFonts w:ascii="Times New Roman" w:hAnsi="Times New Roman" w:cs="Times New Roman"/>
        </w:rPr>
        <w:t xml:space="preserve">the first to </w:t>
      </w:r>
      <w:r w:rsidR="00143D29" w:rsidRPr="00B059C7">
        <w:rPr>
          <w:rFonts w:ascii="Times New Roman" w:hAnsi="Times New Roman" w:cs="Times New Roman"/>
        </w:rPr>
        <w:t xml:space="preserve">report </w:t>
      </w:r>
      <w:r w:rsidR="002422C1" w:rsidRPr="00B059C7">
        <w:rPr>
          <w:rFonts w:ascii="Times New Roman" w:hAnsi="Times New Roman" w:cs="Times New Roman"/>
        </w:rPr>
        <w:t xml:space="preserve">PTC </w:t>
      </w:r>
      <w:r w:rsidRPr="00B059C7">
        <w:rPr>
          <w:rFonts w:ascii="Times New Roman" w:hAnsi="Times New Roman" w:cs="Times New Roman"/>
        </w:rPr>
        <w:t xml:space="preserve">in children, adolescents, and young adults. </w:t>
      </w:r>
      <w:r w:rsidR="00475DFC" w:rsidRPr="00B059C7">
        <w:rPr>
          <w:rFonts w:ascii="Times New Roman" w:hAnsi="Times New Roman" w:cs="Times New Roman"/>
        </w:rPr>
        <w:t xml:space="preserve">This information has potential to enhance the measurement of physical activity behavior. For example, </w:t>
      </w:r>
      <w:r w:rsidR="00143D29" w:rsidRPr="00B059C7">
        <w:rPr>
          <w:rFonts w:ascii="Times New Roman" w:hAnsi="Times New Roman" w:cs="Times New Roman"/>
        </w:rPr>
        <w:t>accelerometer software commonly allow</w:t>
      </w:r>
      <w:r w:rsidR="004E4085">
        <w:rPr>
          <w:rFonts w:ascii="Times New Roman" w:hAnsi="Times New Roman" w:cs="Times New Roman"/>
        </w:rPr>
        <w:t>s</w:t>
      </w:r>
      <w:r w:rsidR="00143D29" w:rsidRPr="00B059C7">
        <w:rPr>
          <w:rFonts w:ascii="Times New Roman" w:hAnsi="Times New Roman" w:cs="Times New Roman"/>
        </w:rPr>
        <w:t xml:space="preserve"> users to export </w:t>
      </w:r>
      <w:r w:rsidR="00475DFC" w:rsidRPr="00B059C7">
        <w:rPr>
          <w:rFonts w:ascii="Times New Roman" w:hAnsi="Times New Roman" w:cs="Times New Roman"/>
        </w:rPr>
        <w:t>minute-by-minute step data (i.e., cadence)</w:t>
      </w:r>
      <w:r w:rsidR="00930374" w:rsidRPr="00B059C7">
        <w:rPr>
          <w:rFonts w:ascii="Times New Roman" w:hAnsi="Times New Roman" w:cs="Times New Roman"/>
        </w:rPr>
        <w:t>,</w:t>
      </w:r>
      <w:r w:rsidR="00475DFC" w:rsidRPr="00B059C7">
        <w:rPr>
          <w:rFonts w:ascii="Times New Roman" w:hAnsi="Times New Roman" w:cs="Times New Roman"/>
        </w:rPr>
        <w:t xml:space="preserve"> but not gait speed. </w:t>
      </w:r>
      <w:r w:rsidR="00A1485D" w:rsidRPr="00B059C7">
        <w:rPr>
          <w:rFonts w:ascii="Times New Roman" w:hAnsi="Times New Roman" w:cs="Times New Roman"/>
        </w:rPr>
        <w:t xml:space="preserve">Using the PTC values reported </w:t>
      </w:r>
      <w:r w:rsidR="000B5122" w:rsidRPr="00B059C7">
        <w:rPr>
          <w:rFonts w:ascii="Times New Roman" w:hAnsi="Times New Roman" w:cs="Times New Roman"/>
        </w:rPr>
        <w:t xml:space="preserve">in this study or by using the </w:t>
      </w:r>
      <w:r w:rsidR="000B5122" w:rsidRPr="00B059C7">
        <w:rPr>
          <w:rFonts w:ascii="Times New Roman" w:hAnsi="Times New Roman" w:cs="Times New Roman"/>
        </w:rPr>
        <w:lastRenderedPageBreak/>
        <w:t>app</w:t>
      </w:r>
      <w:r w:rsidR="00A1485D" w:rsidRPr="00B059C7">
        <w:rPr>
          <w:rFonts w:ascii="Times New Roman" w:hAnsi="Times New Roman" w:cs="Times New Roman"/>
        </w:rPr>
        <w:t>, a researcher or clinician could easily estimate minutes per day that a participant performed running behavior.</w:t>
      </w:r>
      <w:r w:rsidR="00CC486F" w:rsidRPr="00B059C7">
        <w:rPr>
          <w:rFonts w:ascii="Times New Roman" w:hAnsi="Times New Roman" w:cs="Times New Roman"/>
        </w:rPr>
        <w:t xml:space="preserve"> </w:t>
      </w:r>
    </w:p>
    <w:p w14:paraId="50AE5E33" w14:textId="77777777" w:rsidR="001759B0" w:rsidRPr="00B059C7" w:rsidRDefault="001759B0" w:rsidP="00796EA6">
      <w:pPr>
        <w:rPr>
          <w:rFonts w:ascii="Times New Roman" w:hAnsi="Times New Roman" w:cs="Times New Roman"/>
          <w:b/>
        </w:rPr>
      </w:pPr>
      <w:r w:rsidRPr="00B059C7">
        <w:rPr>
          <w:rFonts w:ascii="Times New Roman" w:hAnsi="Times New Roman" w:cs="Times New Roman"/>
          <w:b/>
        </w:rPr>
        <w:t>Limitations</w:t>
      </w:r>
    </w:p>
    <w:p w14:paraId="4C60B347" w14:textId="77777777" w:rsidR="00BA03C0" w:rsidRDefault="008B2623" w:rsidP="00F10EE7">
      <w:pPr>
        <w:ind w:firstLine="720"/>
        <w:rPr>
          <w:rFonts w:ascii="Times New Roman" w:eastAsiaTheme="minorEastAsia" w:hAnsi="Times New Roman" w:cs="Times New Roman"/>
        </w:rPr>
      </w:pPr>
      <w:r w:rsidRPr="00B059C7">
        <w:rPr>
          <w:rFonts w:ascii="Times New Roman" w:hAnsi="Times New Roman" w:cs="Times New Roman"/>
        </w:rPr>
        <w:t xml:space="preserve">One limitation for this study was that the </w:t>
      </w:r>
      <w:r w:rsidR="006A3F26" w:rsidRPr="00B059C7">
        <w:rPr>
          <w:rFonts w:ascii="Times New Roman" w:hAnsi="Times New Roman" w:cs="Times New Roman"/>
        </w:rPr>
        <w:t>observed PTC was based on trials that always began with walking and progressed to running. Considering there may be a hysteresis effect (i.e., running to walking may yield a different PTC), future research should incorporate protocols that include running to walking transitions as well</w:t>
      </w:r>
      <w:r w:rsidR="00CC486F" w:rsidRPr="00B059C7">
        <w:rPr>
          <w:rFonts w:ascii="Times New Roman" w:hAnsi="Times New Roman" w:cs="Times New Roman"/>
        </w:rPr>
        <w:t xml:space="preserve"> as walking to running transitions</w:t>
      </w:r>
      <w:r w:rsidR="006A3F26" w:rsidRPr="00B059C7">
        <w:rPr>
          <w:rFonts w:ascii="Times New Roman" w:hAnsi="Times New Roman" w:cs="Times New Roman"/>
        </w:rPr>
        <w:t>.</w:t>
      </w:r>
      <w:r w:rsidR="001759B0" w:rsidRPr="00B059C7">
        <w:rPr>
          <w:rFonts w:ascii="Times New Roman" w:hAnsi="Times New Roman" w:cs="Times New Roman"/>
        </w:rPr>
        <w:t xml:space="preserve"> Also, </w:t>
      </w:r>
      <w:r w:rsidR="00212A4D" w:rsidRPr="00B059C7">
        <w:rPr>
          <w:rFonts w:ascii="Times New Roman" w:hAnsi="Times New Roman" w:cs="Times New Roman"/>
        </w:rPr>
        <w:t xml:space="preserve">the logistic regression model reports the value </w:t>
      </w:r>
      <w:r w:rsidR="00D916B7" w:rsidRPr="00B059C7">
        <w:rPr>
          <w:rFonts w:ascii="Times New Roman" w:hAnsi="Times New Roman" w:cs="Times New Roman"/>
        </w:rPr>
        <w:t>at which</w:t>
      </w:r>
      <w:r w:rsidR="00212A4D" w:rsidRPr="00B059C7">
        <w:rPr>
          <w:rFonts w:ascii="Times New Roman" w:hAnsi="Times New Roman" w:cs="Times New Roman"/>
        </w:rPr>
        <w:t xml:space="preserve"> there is a 50% chance that the individual is walking, and </w:t>
      </w:r>
      <w:r w:rsidR="00CC486F" w:rsidRPr="00B059C7">
        <w:rPr>
          <w:rFonts w:ascii="Times New Roman" w:hAnsi="Times New Roman" w:cs="Times New Roman"/>
        </w:rPr>
        <w:t xml:space="preserve">a </w:t>
      </w:r>
      <w:r w:rsidR="00212A4D" w:rsidRPr="00B059C7">
        <w:rPr>
          <w:rFonts w:ascii="Times New Roman" w:hAnsi="Times New Roman" w:cs="Times New Roman"/>
        </w:rPr>
        <w:t xml:space="preserve">50% chance </w:t>
      </w:r>
      <w:r w:rsidR="00CC486F" w:rsidRPr="00B059C7">
        <w:rPr>
          <w:rFonts w:ascii="Times New Roman" w:hAnsi="Times New Roman" w:cs="Times New Roman"/>
        </w:rPr>
        <w:t xml:space="preserve">that </w:t>
      </w:r>
      <w:r w:rsidR="00212A4D" w:rsidRPr="00B059C7">
        <w:rPr>
          <w:rFonts w:ascii="Times New Roman" w:hAnsi="Times New Roman" w:cs="Times New Roman"/>
        </w:rPr>
        <w:t xml:space="preserve">the individual is running. </w:t>
      </w:r>
      <w:r w:rsidR="001D0D7A" w:rsidRPr="00B059C7">
        <w:rPr>
          <w:rFonts w:ascii="Times New Roman" w:hAnsi="Times New Roman" w:cs="Times New Roman"/>
        </w:rPr>
        <w:t>For researchers wishing to perform analyses of running behavior from a more conservative approach (i.e., maximiz</w:t>
      </w:r>
      <w:r w:rsidR="00CC486F" w:rsidRPr="00B059C7">
        <w:rPr>
          <w:rFonts w:ascii="Times New Roman" w:hAnsi="Times New Roman" w:cs="Times New Roman"/>
        </w:rPr>
        <w:t>ing</w:t>
      </w:r>
      <w:r w:rsidR="001D0D7A" w:rsidRPr="00B059C7">
        <w:rPr>
          <w:rFonts w:ascii="Times New Roman" w:hAnsi="Times New Roman" w:cs="Times New Roman"/>
        </w:rPr>
        <w:t xml:space="preserve"> true positives</w:t>
      </w:r>
      <w:r w:rsidR="00CC486F" w:rsidRPr="00B059C7">
        <w:rPr>
          <w:rFonts w:ascii="Times New Roman" w:hAnsi="Times New Roman" w:cs="Times New Roman"/>
        </w:rPr>
        <w:t xml:space="preserve"> while</w:t>
      </w:r>
      <w:r w:rsidR="001D0D7A" w:rsidRPr="00B059C7">
        <w:rPr>
          <w:rFonts w:ascii="Times New Roman" w:hAnsi="Times New Roman" w:cs="Times New Roman"/>
        </w:rPr>
        <w:t xml:space="preserve"> risk</w:t>
      </w:r>
      <w:r w:rsidR="00CC486F" w:rsidRPr="00B059C7">
        <w:rPr>
          <w:rFonts w:ascii="Times New Roman" w:hAnsi="Times New Roman" w:cs="Times New Roman"/>
        </w:rPr>
        <w:t>ing</w:t>
      </w:r>
      <w:r w:rsidR="001D0D7A" w:rsidRPr="00B059C7">
        <w:rPr>
          <w:rFonts w:ascii="Times New Roman" w:hAnsi="Times New Roman" w:cs="Times New Roman"/>
        </w:rPr>
        <w:t xml:space="preserve"> increas</w:t>
      </w:r>
      <w:r w:rsidR="00CC486F" w:rsidRPr="00B059C7">
        <w:rPr>
          <w:rFonts w:ascii="Times New Roman" w:hAnsi="Times New Roman" w:cs="Times New Roman"/>
        </w:rPr>
        <w:t>ing</w:t>
      </w:r>
      <w:r w:rsidR="001D0D7A" w:rsidRPr="00B059C7">
        <w:rPr>
          <w:rFonts w:ascii="Times New Roman" w:hAnsi="Times New Roman" w:cs="Times New Roman"/>
        </w:rPr>
        <w:t xml:space="preserve"> false negatives), they may choose to shift the cadence value </w:t>
      </w:r>
      <w:r w:rsidR="00CC486F" w:rsidRPr="00B059C7">
        <w:rPr>
          <w:rFonts w:ascii="Times New Roman" w:hAnsi="Times New Roman" w:cs="Times New Roman"/>
        </w:rPr>
        <w:t xml:space="preserve">upwards to select a </w:t>
      </w:r>
      <w:r w:rsidR="001D0D7A" w:rsidRPr="00B059C7">
        <w:rPr>
          <w:rFonts w:ascii="Times New Roman" w:hAnsi="Times New Roman" w:cs="Times New Roman"/>
        </w:rPr>
        <w:t>higher probability of running. Th</w:t>
      </w:r>
      <w:r w:rsidR="00CC486F" w:rsidRPr="00B059C7">
        <w:rPr>
          <w:rFonts w:ascii="Times New Roman" w:hAnsi="Times New Roman" w:cs="Times New Roman"/>
        </w:rPr>
        <w:t>ese choices</w:t>
      </w:r>
      <w:r w:rsidR="001D0D7A" w:rsidRPr="00B059C7">
        <w:rPr>
          <w:rFonts w:ascii="Times New Roman" w:hAnsi="Times New Roman" w:cs="Times New Roman"/>
        </w:rPr>
        <w:t xml:space="preserve"> can be easily assessed </w:t>
      </w:r>
      <w:r w:rsidR="00D34E73" w:rsidRPr="00B059C7">
        <w:rPr>
          <w:rFonts w:ascii="Times New Roman" w:hAnsi="Times New Roman" w:cs="Times New Roman"/>
        </w:rPr>
        <w:t>qualitatively</w:t>
      </w:r>
      <w:r w:rsidR="001D0D7A" w:rsidRPr="00B059C7">
        <w:rPr>
          <w:rFonts w:ascii="Times New Roman" w:hAnsi="Times New Roman" w:cs="Times New Roman"/>
        </w:rPr>
        <w:t xml:space="preserve"> using the R Shiny app</w:t>
      </w:r>
      <w:r w:rsidR="00BF09A1">
        <w:rPr>
          <w:rFonts w:ascii="Times New Roman" w:hAnsi="Times New Roman" w:cs="Times New Roman"/>
        </w:rPr>
        <w:t xml:space="preserve"> (</w:t>
      </w:r>
      <w:r w:rsidR="00BF09A1" w:rsidRPr="00BF09A1">
        <w:rPr>
          <w:rFonts w:ascii="Times New Roman" w:hAnsi="Times New Roman" w:cs="Times New Roman"/>
          <w:highlight w:val="yellow"/>
        </w:rPr>
        <w:t>Location)</w:t>
      </w:r>
      <w:r w:rsidR="001D0D7A" w:rsidRPr="00BF09A1">
        <w:rPr>
          <w:rFonts w:ascii="Times New Roman" w:hAnsi="Times New Roman" w:cs="Times New Roman"/>
          <w:highlight w:val="yellow"/>
        </w:rPr>
        <w:t>.</w:t>
      </w:r>
      <w:r w:rsidR="009626FB" w:rsidRPr="00B059C7">
        <w:rPr>
          <w:rFonts w:ascii="Times New Roman" w:hAnsi="Times New Roman" w:cs="Times New Roman"/>
        </w:rPr>
        <w:t xml:space="preserve"> Finally, while the goal of this R Shiny </w:t>
      </w:r>
      <w:r w:rsidR="007B4BEA" w:rsidRPr="00B059C7">
        <w:rPr>
          <w:rFonts w:ascii="Times New Roman" w:hAnsi="Times New Roman" w:cs="Times New Roman"/>
        </w:rPr>
        <w:t>a</w:t>
      </w:r>
      <w:r w:rsidR="009626FB" w:rsidRPr="00B059C7">
        <w:rPr>
          <w:rFonts w:ascii="Times New Roman" w:hAnsi="Times New Roman" w:cs="Times New Roman"/>
        </w:rPr>
        <w:t>pp is for application of accelerometers in free living settings, the model has been developed using directly observed steps</w:t>
      </w:r>
      <w:r w:rsidR="00963E89" w:rsidRPr="00B059C7">
        <w:rPr>
          <w:rFonts w:ascii="Times New Roman" w:hAnsi="Times New Roman" w:cs="Times New Roman"/>
        </w:rPr>
        <w:t xml:space="preserve"> in a laboratory setting</w:t>
      </w:r>
      <w:r w:rsidR="009626FB" w:rsidRPr="00B059C7">
        <w:rPr>
          <w:rFonts w:ascii="Times New Roman" w:hAnsi="Times New Roman" w:cs="Times New Roman"/>
        </w:rPr>
        <w:t xml:space="preserve">. </w:t>
      </w:r>
      <w:r w:rsidR="006F4088" w:rsidRPr="00B059C7">
        <w:rPr>
          <w:rFonts w:ascii="Times New Roman" w:hAnsi="Times New Roman" w:cs="Times New Roman"/>
        </w:rPr>
        <w:t xml:space="preserve">As such, </w:t>
      </w:r>
      <w:r w:rsidR="00963E89" w:rsidRPr="00B059C7">
        <w:rPr>
          <w:rFonts w:ascii="Times New Roman" w:hAnsi="Times New Roman" w:cs="Times New Roman"/>
        </w:rPr>
        <w:t>th</w:t>
      </w:r>
      <w:r w:rsidR="004C6F13" w:rsidRPr="00B059C7">
        <w:rPr>
          <w:rFonts w:ascii="Times New Roman" w:hAnsi="Times New Roman" w:cs="Times New Roman"/>
        </w:rPr>
        <w:t>e model</w:t>
      </w:r>
      <w:r w:rsidR="00963E89" w:rsidRPr="00B059C7">
        <w:rPr>
          <w:rFonts w:ascii="Times New Roman" w:hAnsi="Times New Roman" w:cs="Times New Roman"/>
        </w:rPr>
        <w:t xml:space="preserve"> </w:t>
      </w:r>
      <w:r w:rsidR="004C6F13" w:rsidRPr="00B059C7">
        <w:rPr>
          <w:rFonts w:ascii="Times New Roman" w:hAnsi="Times New Roman" w:cs="Times New Roman"/>
        </w:rPr>
        <w:t xml:space="preserve">we </w:t>
      </w:r>
      <w:r w:rsidR="00963E89" w:rsidRPr="00B059C7">
        <w:rPr>
          <w:rFonts w:ascii="Times New Roman" w:hAnsi="Times New Roman" w:cs="Times New Roman"/>
        </w:rPr>
        <w:t xml:space="preserve">report herein should also be tested using accelerometer-based step data and in </w:t>
      </w:r>
      <w:r w:rsidR="006D2019" w:rsidRPr="00B059C7">
        <w:rPr>
          <w:rFonts w:ascii="Times New Roman" w:hAnsi="Times New Roman" w:cs="Times New Roman"/>
        </w:rPr>
        <w:t xml:space="preserve">a </w:t>
      </w:r>
      <w:r w:rsidR="00F609FD" w:rsidRPr="00B059C7">
        <w:rPr>
          <w:rFonts w:ascii="Times New Roman" w:hAnsi="Times New Roman" w:cs="Times New Roman"/>
        </w:rPr>
        <w:t>free-living</w:t>
      </w:r>
      <w:r w:rsidR="00963E89" w:rsidRPr="00B059C7">
        <w:rPr>
          <w:rFonts w:ascii="Times New Roman" w:hAnsi="Times New Roman" w:cs="Times New Roman"/>
        </w:rPr>
        <w:t xml:space="preserve"> setting.</w:t>
      </w:r>
      <w:r w:rsidR="00F609FD" w:rsidRPr="00B059C7">
        <w:rPr>
          <w:rFonts w:ascii="Times New Roman" w:hAnsi="Times New Roman" w:cs="Times New Roman"/>
        </w:rPr>
        <w:t xml:space="preserve"> </w:t>
      </w:r>
      <w:r w:rsidR="002D56A0" w:rsidRPr="00B059C7">
        <w:rPr>
          <w:rFonts w:ascii="Times New Roman" w:hAnsi="Times New Roman" w:cs="Times New Roman"/>
        </w:rPr>
        <w:t xml:space="preserve">It should also be noted that </w:t>
      </w:r>
      <w:r w:rsidR="00607AA2" w:rsidRPr="00B059C7">
        <w:rPr>
          <w:rFonts w:ascii="Times New Roman" w:hAnsi="Times New Roman" w:cs="Times New Roman"/>
        </w:rPr>
        <w:t>this study’s</w:t>
      </w:r>
      <w:r w:rsidR="002D56A0" w:rsidRPr="00B059C7">
        <w:rPr>
          <w:rFonts w:ascii="Times New Roman" w:hAnsi="Times New Roman" w:cs="Times New Roman"/>
        </w:rPr>
        <w:t xml:space="preserve"> model </w:t>
      </w:r>
      <w:r w:rsidR="0046517E" w:rsidRPr="00B059C7">
        <w:rPr>
          <w:rFonts w:ascii="Times New Roman" w:hAnsi="Times New Roman" w:cs="Times New Roman"/>
        </w:rPr>
        <w:t>treats</w:t>
      </w:r>
      <w:r w:rsidR="002D56A0" w:rsidRPr="00B059C7">
        <w:rPr>
          <w:rFonts w:ascii="Times New Roman" w:hAnsi="Times New Roman" w:cs="Times New Roman"/>
        </w:rPr>
        <w:t xml:space="preserve"> </w:t>
      </w:r>
      <w:proofErr w:type="gramStart"/>
      <w:r w:rsidR="0046517E" w:rsidRPr="00B059C7">
        <w:rPr>
          <w:rFonts w:ascii="Times New Roman" w:hAnsi="Times New Roman" w:cs="Times New Roman"/>
        </w:rPr>
        <w:t>all of</w:t>
      </w:r>
      <w:proofErr w:type="gramEnd"/>
      <w:r w:rsidR="0046517E" w:rsidRPr="00B059C7">
        <w:rPr>
          <w:rFonts w:ascii="Times New Roman" w:hAnsi="Times New Roman" w:cs="Times New Roman"/>
        </w:rPr>
        <w:t xml:space="preserve"> the included</w:t>
      </w:r>
      <w:r w:rsidR="002D56A0" w:rsidRPr="00B059C7">
        <w:rPr>
          <w:rFonts w:ascii="Times New Roman" w:hAnsi="Times New Roman" w:cs="Times New Roman"/>
        </w:rPr>
        <w:t xml:space="preserve"> </w:t>
      </w:r>
      <w:r w:rsidR="005E3B5F" w:rsidRPr="00B059C7">
        <w:rPr>
          <w:rFonts w:ascii="Times New Roman" w:hAnsi="Times New Roman" w:cs="Times New Roman"/>
        </w:rPr>
        <w:t>variables</w:t>
      </w:r>
      <w:r w:rsidR="0046517E" w:rsidRPr="00B059C7">
        <w:rPr>
          <w:rFonts w:ascii="Times New Roman" w:hAnsi="Times New Roman" w:cs="Times New Roman"/>
        </w:rPr>
        <w:t xml:space="preserve"> as</w:t>
      </w:r>
      <w:r w:rsidR="002D56A0" w:rsidRPr="00B059C7">
        <w:rPr>
          <w:rFonts w:ascii="Times New Roman" w:hAnsi="Times New Roman" w:cs="Times New Roman"/>
        </w:rPr>
        <w:t xml:space="preserve"> linear</w:t>
      </w:r>
      <w:r w:rsidR="00F609FD" w:rsidRPr="00B059C7">
        <w:rPr>
          <w:rFonts w:ascii="Times New Roman" w:hAnsi="Times New Roman" w:cs="Times New Roman"/>
        </w:rPr>
        <w:t xml:space="preserve"> variables</w:t>
      </w:r>
      <w:r w:rsidR="002D56A0" w:rsidRPr="00B059C7">
        <w:rPr>
          <w:rFonts w:ascii="Times New Roman" w:hAnsi="Times New Roman" w:cs="Times New Roman"/>
        </w:rPr>
        <w:t>. We recognize that non-linear relationship</w:t>
      </w:r>
      <w:r w:rsidR="00F609FD" w:rsidRPr="00B059C7">
        <w:rPr>
          <w:rFonts w:ascii="Times New Roman" w:hAnsi="Times New Roman" w:cs="Times New Roman"/>
        </w:rPr>
        <w:t>s</w:t>
      </w:r>
      <w:r w:rsidR="002D56A0" w:rsidRPr="00B059C7">
        <w:rPr>
          <w:rFonts w:ascii="Times New Roman" w:hAnsi="Times New Roman" w:cs="Times New Roman"/>
        </w:rPr>
        <w:t xml:space="preserve"> or interactions could occur between components</w:t>
      </w:r>
      <w:del w:id="22" w:author="Pleuss, James D MAJ  MIL USA USMA" w:date="2019-09-12T09:03:00Z">
        <w:r w:rsidR="002D56A0" w:rsidRPr="00B059C7" w:rsidDel="007748BB">
          <w:rPr>
            <w:rFonts w:ascii="Times New Roman" w:hAnsi="Times New Roman" w:cs="Times New Roman"/>
          </w:rPr>
          <w:delText xml:space="preserve">. </w:delText>
        </w:r>
        <w:bookmarkStart w:id="23" w:name="_GoBack"/>
        <w:bookmarkEnd w:id="23"/>
        <w:r w:rsidR="0046517E" w:rsidRPr="00B059C7" w:rsidDel="007748BB">
          <w:rPr>
            <w:rFonts w:ascii="Times New Roman" w:hAnsi="Times New Roman" w:cs="Times New Roman"/>
          </w:rPr>
          <w:delText>However</w:delText>
        </w:r>
      </w:del>
      <w:r w:rsidR="0046517E" w:rsidRPr="00B059C7">
        <w:rPr>
          <w:rFonts w:ascii="Times New Roman" w:hAnsi="Times New Roman" w:cs="Times New Roman"/>
        </w:rPr>
        <w:t xml:space="preserve">, </w:t>
      </w:r>
      <w:ins w:id="24" w:author="Pleuss, James D MAJ  MIL USA USMA" w:date="2019-09-12T09:04:00Z">
        <w:r w:rsidR="007748BB">
          <w:rPr>
            <w:rFonts w:ascii="Times New Roman" w:hAnsi="Times New Roman" w:cs="Times New Roman"/>
          </w:rPr>
          <w:t>but these terms were deemed insignificant when included in the model.</w:t>
        </w:r>
      </w:ins>
      <w:del w:id="25" w:author="Pleuss, James D MAJ  MIL USA USMA" w:date="2019-09-12T09:04:00Z">
        <w:r w:rsidR="0046517E" w:rsidRPr="00B059C7" w:rsidDel="007748BB">
          <w:rPr>
            <w:rFonts w:ascii="Times New Roman" w:hAnsi="Times New Roman" w:cs="Times New Roman"/>
          </w:rPr>
          <w:delText>w</w:delText>
        </w:r>
        <w:r w:rsidR="002D56A0" w:rsidRPr="00B059C7" w:rsidDel="007748BB">
          <w:rPr>
            <w:rFonts w:ascii="Times New Roman" w:hAnsi="Times New Roman" w:cs="Times New Roman"/>
          </w:rPr>
          <w:delText xml:space="preserve">e </w:delText>
        </w:r>
        <w:r w:rsidR="00607AA2" w:rsidRPr="00B059C7" w:rsidDel="007748BB">
          <w:rPr>
            <w:rFonts w:ascii="Times New Roman" w:hAnsi="Times New Roman" w:cs="Times New Roman"/>
          </w:rPr>
          <w:delText xml:space="preserve">ultimately </w:delText>
        </w:r>
        <w:r w:rsidR="002D56A0" w:rsidRPr="00B059C7" w:rsidDel="007748BB">
          <w:rPr>
            <w:rFonts w:ascii="Times New Roman" w:hAnsi="Times New Roman" w:cs="Times New Roman"/>
          </w:rPr>
          <w:delText xml:space="preserve">chose to </w:delText>
        </w:r>
        <w:r w:rsidR="0046517E" w:rsidRPr="00B059C7" w:rsidDel="007748BB">
          <w:rPr>
            <w:rFonts w:ascii="Times New Roman" w:hAnsi="Times New Roman" w:cs="Times New Roman"/>
          </w:rPr>
          <w:delText>build the model using</w:delText>
        </w:r>
        <w:r w:rsidR="002D56A0" w:rsidRPr="00B059C7" w:rsidDel="007748BB">
          <w:rPr>
            <w:rFonts w:ascii="Times New Roman" w:hAnsi="Times New Roman" w:cs="Times New Roman"/>
          </w:rPr>
          <w:delText xml:space="preserve"> linear relationships because 1) </w:delText>
        </w:r>
        <w:r w:rsidR="0046517E" w:rsidRPr="00B059C7" w:rsidDel="007748BB">
          <w:rPr>
            <w:rFonts w:ascii="Times New Roman" w:hAnsi="Times New Roman" w:cs="Times New Roman"/>
          </w:rPr>
          <w:delText>linearity</w:delText>
        </w:r>
        <w:r w:rsidR="002D56A0" w:rsidRPr="00B059C7" w:rsidDel="007748BB">
          <w:rPr>
            <w:rFonts w:ascii="Times New Roman" w:hAnsi="Times New Roman" w:cs="Times New Roman"/>
          </w:rPr>
          <w:delText xml:space="preserve"> helps </w:delText>
        </w:r>
        <w:r w:rsidR="0046517E" w:rsidRPr="00B059C7" w:rsidDel="007748BB">
          <w:rPr>
            <w:rFonts w:ascii="Times New Roman" w:hAnsi="Times New Roman" w:cs="Times New Roman"/>
          </w:rPr>
          <w:delText>optimize</w:delText>
        </w:r>
        <w:r w:rsidR="002D56A0" w:rsidRPr="00B059C7" w:rsidDel="007748BB">
          <w:rPr>
            <w:rFonts w:ascii="Times New Roman" w:hAnsi="Times New Roman" w:cs="Times New Roman"/>
          </w:rPr>
          <w:delText xml:space="preserve"> model interpretation, and 2) </w:delText>
        </w:r>
      </w:del>
      <w:del w:id="26" w:author="Pleuss, James D MAJ  MIL USA USMA" w:date="2019-09-12T09:01:00Z">
        <w:r w:rsidR="002D56A0" w:rsidRPr="00B059C7" w:rsidDel="007748BB">
          <w:rPr>
            <w:rFonts w:ascii="Times New Roman" w:hAnsi="Times New Roman" w:cs="Times New Roman"/>
          </w:rPr>
          <w:delText xml:space="preserve">including </w:delText>
        </w:r>
      </w:del>
      <w:del w:id="27" w:author="Pleuss, James D MAJ  MIL USA USMA" w:date="2019-09-12T09:04:00Z">
        <w:r w:rsidR="002D56A0" w:rsidRPr="00B059C7" w:rsidDel="007748BB">
          <w:rPr>
            <w:rFonts w:ascii="Times New Roman" w:hAnsi="Times New Roman" w:cs="Times New Roman"/>
          </w:rPr>
          <w:delText xml:space="preserve">non-linearities and interactions </w:delText>
        </w:r>
        <w:r w:rsidR="001F0BF3" w:rsidDel="007748BB">
          <w:rPr>
            <w:rFonts w:ascii="Times New Roman" w:hAnsi="Times New Roman" w:cs="Times New Roman"/>
          </w:rPr>
          <w:delText>for our analysis</w:delText>
        </w:r>
      </w:del>
      <w:r w:rsidR="001F0BF3">
        <w:rPr>
          <w:rFonts w:ascii="Times New Roman" w:hAnsi="Times New Roman" w:cs="Times New Roman"/>
        </w:rPr>
        <w:t xml:space="preserve"> </w:t>
      </w:r>
      <w:commentRangeStart w:id="28"/>
      <w:commentRangeStart w:id="29"/>
      <w:commentRangeStart w:id="30"/>
      <w:del w:id="31" w:author="Pleuss, James D MAJ  MIL USA USMA" w:date="2019-09-12T09:05:00Z">
        <w:r w:rsidR="002D56A0" w:rsidRPr="00B059C7" w:rsidDel="007748BB">
          <w:rPr>
            <w:rFonts w:ascii="Times New Roman" w:hAnsi="Times New Roman" w:cs="Times New Roman"/>
          </w:rPr>
          <w:delText>did not improve the model</w:delText>
        </w:r>
        <w:r w:rsidR="000B5122" w:rsidRPr="00B059C7" w:rsidDel="007748BB">
          <w:rPr>
            <w:rFonts w:ascii="Times New Roman" w:hAnsi="Times New Roman" w:cs="Times New Roman"/>
          </w:rPr>
          <w:delText xml:space="preserve"> accurac</w:delText>
        </w:r>
      </w:del>
      <w:r w:rsidR="000B5122" w:rsidRPr="00B059C7">
        <w:rPr>
          <w:rFonts w:ascii="Times New Roman" w:hAnsi="Times New Roman" w:cs="Times New Roman"/>
        </w:rPr>
        <w:t>y</w:t>
      </w:r>
      <w:commentRangeEnd w:id="28"/>
      <w:r w:rsidR="001E002A">
        <w:rPr>
          <w:rStyle w:val="CommentReference"/>
        </w:rPr>
        <w:commentReference w:id="28"/>
      </w:r>
      <w:commentRangeEnd w:id="29"/>
      <w:r w:rsidR="004F3B7E">
        <w:rPr>
          <w:rStyle w:val="CommentReference"/>
        </w:rPr>
        <w:commentReference w:id="29"/>
      </w:r>
      <w:commentRangeEnd w:id="30"/>
      <w:r w:rsidR="00AE0392">
        <w:rPr>
          <w:rStyle w:val="CommentReference"/>
        </w:rPr>
        <w:commentReference w:id="30"/>
      </w:r>
      <w:del w:id="32" w:author="Pleuss, James D MAJ  MIL USA USMA" w:date="2019-09-12T09:04:00Z">
        <w:r w:rsidR="002D56A0" w:rsidRPr="00B059C7" w:rsidDel="007748BB">
          <w:rPr>
            <w:rFonts w:ascii="Times New Roman" w:hAnsi="Times New Roman" w:cs="Times New Roman"/>
          </w:rPr>
          <w:delText>.</w:delText>
        </w:r>
      </w:del>
      <w:r w:rsidR="001F0BF3">
        <w:rPr>
          <w:rFonts w:ascii="Times New Roman" w:hAnsi="Times New Roman" w:cs="Times New Roman"/>
        </w:rPr>
        <w:t xml:space="preserve"> Finally, an assumption of logistic regression is that</w:t>
      </w:r>
      <w:r w:rsidR="001F0BF3" w:rsidRPr="001F0BF3">
        <w:rPr>
          <w:rFonts w:ascii="Times New Roman" w:eastAsiaTheme="minorEastAsia" w:hAnsi="Times New Roman" w:cs="Times New Roman"/>
        </w:rPr>
        <w:t xml:space="preserve"> </w:t>
      </w:r>
      <w:r w:rsidR="00575771">
        <w:rPr>
          <w:rFonts w:ascii="Times New Roman" w:eastAsiaTheme="minorEastAsia" w:hAnsi="Times New Roman" w:cs="Times New Roman"/>
        </w:rPr>
        <w:t xml:space="preserve">all </w:t>
      </w:r>
      <w:r w:rsidR="001F0BF3">
        <w:rPr>
          <w:rFonts w:ascii="Times New Roman" w:eastAsiaTheme="minorEastAsia" w:hAnsi="Times New Roman" w:cs="Times New Roman"/>
        </w:rPr>
        <w:t>observations are independent of each other. Our analysis includ</w:t>
      </w:r>
      <w:r w:rsidR="00575771">
        <w:rPr>
          <w:rFonts w:ascii="Times New Roman" w:eastAsiaTheme="minorEastAsia" w:hAnsi="Times New Roman" w:cs="Times New Roman"/>
        </w:rPr>
        <w:t>ed</w:t>
      </w:r>
      <w:r w:rsidR="001F0BF3">
        <w:rPr>
          <w:rFonts w:ascii="Times New Roman" w:eastAsiaTheme="minorEastAsia" w:hAnsi="Times New Roman" w:cs="Times New Roman"/>
        </w:rPr>
        <w:t xml:space="preserve"> two observations for </w:t>
      </w:r>
      <w:proofErr w:type="gramStart"/>
      <w:r w:rsidR="001F0BF3">
        <w:rPr>
          <w:rFonts w:ascii="Times New Roman" w:eastAsiaTheme="minorEastAsia" w:hAnsi="Times New Roman" w:cs="Times New Roman"/>
        </w:rPr>
        <w:t>each individual</w:t>
      </w:r>
      <w:proofErr w:type="gramEnd"/>
      <w:r w:rsidR="001F0BF3">
        <w:rPr>
          <w:rFonts w:ascii="Times New Roman" w:eastAsiaTheme="minorEastAsia" w:hAnsi="Times New Roman" w:cs="Times New Roman"/>
        </w:rPr>
        <w:t xml:space="preserve">. However, the reason for this </w:t>
      </w:r>
      <w:r w:rsidR="00575771">
        <w:rPr>
          <w:rFonts w:ascii="Times New Roman" w:eastAsiaTheme="minorEastAsia" w:hAnsi="Times New Roman" w:cs="Times New Roman"/>
        </w:rPr>
        <w:lastRenderedPageBreak/>
        <w:t xml:space="preserve">independence </w:t>
      </w:r>
      <w:r w:rsidR="001F0BF3">
        <w:rPr>
          <w:rFonts w:ascii="Times New Roman" w:eastAsiaTheme="minorEastAsia" w:hAnsi="Times New Roman" w:cs="Times New Roman"/>
        </w:rPr>
        <w:t xml:space="preserve">assumption is </w:t>
      </w:r>
      <w:r w:rsidR="00B549E3">
        <w:rPr>
          <w:rFonts w:ascii="Times New Roman" w:eastAsiaTheme="minorEastAsia" w:hAnsi="Times New Roman" w:cs="Times New Roman"/>
        </w:rPr>
        <w:t>to avoid</w:t>
      </w:r>
      <w:r w:rsidR="001F0BF3">
        <w:rPr>
          <w:rFonts w:ascii="Times New Roman" w:eastAsiaTheme="minorEastAsia" w:hAnsi="Times New Roman" w:cs="Times New Roman"/>
        </w:rPr>
        <w:t xml:space="preserve"> </w:t>
      </w:r>
      <w:r w:rsidR="00B549E3">
        <w:rPr>
          <w:rFonts w:ascii="Times New Roman" w:eastAsiaTheme="minorEastAsia" w:hAnsi="Times New Roman" w:cs="Times New Roman"/>
        </w:rPr>
        <w:t>the influence of one</w:t>
      </w:r>
      <w:r w:rsidR="001F0BF3">
        <w:rPr>
          <w:rFonts w:ascii="Times New Roman" w:eastAsiaTheme="minorEastAsia" w:hAnsi="Times New Roman" w:cs="Times New Roman"/>
        </w:rPr>
        <w:t xml:space="preserve"> individual’s observation </w:t>
      </w:r>
      <w:r w:rsidR="00B549E3">
        <w:rPr>
          <w:rFonts w:ascii="Times New Roman" w:eastAsiaTheme="minorEastAsia" w:hAnsi="Times New Roman" w:cs="Times New Roman"/>
        </w:rPr>
        <w:t>on</w:t>
      </w:r>
      <w:r w:rsidR="001F0BF3">
        <w:rPr>
          <w:rFonts w:ascii="Times New Roman" w:eastAsiaTheme="minorEastAsia" w:hAnsi="Times New Roman" w:cs="Times New Roman"/>
        </w:rPr>
        <w:t xml:space="preserve"> any other indiv</w:t>
      </w:r>
      <w:r w:rsidR="00575771">
        <w:rPr>
          <w:rFonts w:ascii="Times New Roman" w:eastAsiaTheme="minorEastAsia" w:hAnsi="Times New Roman" w:cs="Times New Roman"/>
        </w:rPr>
        <w:t>id</w:t>
      </w:r>
      <w:r w:rsidR="001F0BF3">
        <w:rPr>
          <w:rFonts w:ascii="Times New Roman" w:eastAsiaTheme="minorEastAsia" w:hAnsi="Times New Roman" w:cs="Times New Roman"/>
        </w:rPr>
        <w:t>ual’s performance</w:t>
      </w:r>
      <w:r w:rsidR="00575771">
        <w:rPr>
          <w:rFonts w:ascii="Times New Roman" w:eastAsiaTheme="minorEastAsia" w:hAnsi="Times New Roman" w:cs="Times New Roman"/>
        </w:rPr>
        <w:t xml:space="preserve">, </w:t>
      </w:r>
      <w:r w:rsidR="00C03ABB">
        <w:rPr>
          <w:rFonts w:ascii="Times New Roman" w:eastAsiaTheme="minorEastAsia" w:hAnsi="Times New Roman" w:cs="Times New Roman"/>
        </w:rPr>
        <w:t>and this undue influence did not occur based on our study design.</w:t>
      </w:r>
    </w:p>
    <w:p w14:paraId="34CA8216" w14:textId="77777777" w:rsidR="00F10EE7" w:rsidRPr="00F10EE7" w:rsidRDefault="00F10EE7" w:rsidP="00F10EE7">
      <w:pPr>
        <w:ind w:firstLine="720"/>
        <w:rPr>
          <w:rFonts w:ascii="Times New Roman" w:eastAsiaTheme="minorEastAsia" w:hAnsi="Times New Roman" w:cs="Times New Roman"/>
        </w:rPr>
      </w:pPr>
    </w:p>
    <w:p w14:paraId="57ED50EB" w14:textId="77777777" w:rsidR="00BA03C0" w:rsidRPr="00B059C7" w:rsidRDefault="00BA03C0" w:rsidP="0054705A">
      <w:pPr>
        <w:jc w:val="center"/>
        <w:rPr>
          <w:rFonts w:ascii="Times New Roman" w:hAnsi="Times New Roman" w:cs="Times New Roman"/>
          <w:b/>
        </w:rPr>
      </w:pPr>
      <w:r w:rsidRPr="00B059C7">
        <w:rPr>
          <w:rFonts w:ascii="Times New Roman" w:hAnsi="Times New Roman" w:cs="Times New Roman"/>
          <w:b/>
        </w:rPr>
        <w:t>Conclusion</w:t>
      </w:r>
    </w:p>
    <w:p w14:paraId="464639C9" w14:textId="77777777" w:rsidR="003A56BC" w:rsidRPr="00B059C7" w:rsidRDefault="00BA03C0" w:rsidP="00796EA6">
      <w:pPr>
        <w:rPr>
          <w:rFonts w:ascii="Times New Roman" w:hAnsi="Times New Roman" w:cs="Times New Roman"/>
        </w:rPr>
      </w:pPr>
      <w:r w:rsidRPr="00B059C7">
        <w:rPr>
          <w:rFonts w:ascii="Times New Roman" w:hAnsi="Times New Roman" w:cs="Times New Roman"/>
        </w:rPr>
        <w:tab/>
      </w:r>
      <w:r w:rsidR="006A1E75" w:rsidRPr="00B059C7">
        <w:rPr>
          <w:rFonts w:ascii="Times New Roman" w:hAnsi="Times New Roman" w:cs="Times New Roman"/>
        </w:rPr>
        <w:t>Using</w:t>
      </w:r>
      <w:r w:rsidR="003B34AC" w:rsidRPr="00B059C7">
        <w:rPr>
          <w:rFonts w:ascii="Times New Roman" w:hAnsi="Times New Roman" w:cs="Times New Roman"/>
        </w:rPr>
        <w:t xml:space="preserve"> standard </w:t>
      </w:r>
      <w:r w:rsidR="0073265E" w:rsidRPr="00B059C7">
        <w:rPr>
          <w:rFonts w:ascii="Times New Roman" w:hAnsi="Times New Roman" w:cs="Times New Roman"/>
        </w:rPr>
        <w:t xml:space="preserve">anthropometric </w:t>
      </w:r>
      <w:r w:rsidR="003B34AC" w:rsidRPr="00B059C7">
        <w:rPr>
          <w:rFonts w:ascii="Times New Roman" w:hAnsi="Times New Roman" w:cs="Times New Roman"/>
        </w:rPr>
        <w:t>information</w:t>
      </w:r>
      <w:r w:rsidR="00011842" w:rsidRPr="00B059C7">
        <w:rPr>
          <w:rFonts w:ascii="Times New Roman" w:hAnsi="Times New Roman" w:cs="Times New Roman"/>
        </w:rPr>
        <w:t xml:space="preserve"> (i.e., age, height, </w:t>
      </w:r>
      <w:r w:rsidR="00FB330A" w:rsidRPr="00B059C7">
        <w:rPr>
          <w:rFonts w:ascii="Times New Roman" w:hAnsi="Times New Roman" w:cs="Times New Roman"/>
        </w:rPr>
        <w:t xml:space="preserve">sex, </w:t>
      </w:r>
      <w:r w:rsidR="00011842" w:rsidRPr="00B059C7">
        <w:rPr>
          <w:rFonts w:ascii="Times New Roman" w:hAnsi="Times New Roman" w:cs="Times New Roman"/>
        </w:rPr>
        <w:t>and</w:t>
      </w:r>
      <w:r w:rsidR="0055565C" w:rsidRPr="00B059C7">
        <w:rPr>
          <w:rFonts w:ascii="Times New Roman" w:hAnsi="Times New Roman" w:cs="Times New Roman"/>
        </w:rPr>
        <w:t xml:space="preserve"> </w:t>
      </w:r>
      <w:r w:rsidR="001E002A">
        <w:rPr>
          <w:rFonts w:ascii="Times New Roman" w:hAnsi="Times New Roman" w:cs="Times New Roman"/>
        </w:rPr>
        <w:t>weight</w:t>
      </w:r>
      <w:r w:rsidR="00011842" w:rsidRPr="00B059C7">
        <w:rPr>
          <w:rFonts w:ascii="Times New Roman" w:hAnsi="Times New Roman" w:cs="Times New Roman"/>
        </w:rPr>
        <w:t>),</w:t>
      </w:r>
      <w:r w:rsidR="003B34AC" w:rsidRPr="00B059C7">
        <w:rPr>
          <w:rFonts w:ascii="Times New Roman" w:hAnsi="Times New Roman" w:cs="Times New Roman"/>
        </w:rPr>
        <w:t xml:space="preserve"> the </w:t>
      </w:r>
      <w:r w:rsidR="001B301A" w:rsidRPr="00B059C7">
        <w:rPr>
          <w:rFonts w:ascii="Times New Roman" w:hAnsi="Times New Roman" w:cs="Times New Roman"/>
        </w:rPr>
        <w:t xml:space="preserve">preferred </w:t>
      </w:r>
      <w:r w:rsidR="003B34AC" w:rsidRPr="00B059C7">
        <w:rPr>
          <w:rFonts w:ascii="Times New Roman" w:hAnsi="Times New Roman" w:cs="Times New Roman"/>
        </w:rPr>
        <w:t>cadence corresponding with the</w:t>
      </w:r>
      <w:r w:rsidR="00BF09A1">
        <w:rPr>
          <w:rFonts w:ascii="Times New Roman" w:hAnsi="Times New Roman" w:cs="Times New Roman"/>
        </w:rPr>
        <w:t xml:space="preserve"> walk-to-run transition (</w:t>
      </w:r>
      <w:r w:rsidR="00002C40" w:rsidRPr="00B059C7">
        <w:rPr>
          <w:rFonts w:ascii="Times New Roman" w:hAnsi="Times New Roman" w:cs="Times New Roman"/>
        </w:rPr>
        <w:t>rang</w:t>
      </w:r>
      <w:r w:rsidR="007A4C80" w:rsidRPr="00B059C7">
        <w:rPr>
          <w:rFonts w:ascii="Times New Roman" w:hAnsi="Times New Roman" w:cs="Times New Roman"/>
        </w:rPr>
        <w:t>ing from</w:t>
      </w:r>
      <w:r w:rsidR="00002C40" w:rsidRPr="00B059C7">
        <w:rPr>
          <w:rFonts w:ascii="Times New Roman" w:hAnsi="Times New Roman" w:cs="Times New Roman"/>
        </w:rPr>
        <w:t xml:space="preserve"> 136 to 161 </w:t>
      </w:r>
      <w:r w:rsidR="00CC486F" w:rsidRPr="00B059C7">
        <w:rPr>
          <w:rFonts w:ascii="Times New Roman" w:hAnsi="Times New Roman" w:cs="Times New Roman"/>
        </w:rPr>
        <w:t xml:space="preserve">steps/min across all ages) </w:t>
      </w:r>
      <w:r w:rsidR="0097210E" w:rsidRPr="00B059C7">
        <w:rPr>
          <w:rFonts w:ascii="Times New Roman" w:hAnsi="Times New Roman" w:cs="Times New Roman"/>
        </w:rPr>
        <w:t>can be accurately predicted</w:t>
      </w:r>
      <w:r w:rsidR="00EF4C85" w:rsidRPr="00B059C7">
        <w:rPr>
          <w:rFonts w:ascii="Times New Roman" w:hAnsi="Times New Roman" w:cs="Times New Roman"/>
        </w:rPr>
        <w:t xml:space="preserve"> in children</w:t>
      </w:r>
      <w:r w:rsidR="00296EE9" w:rsidRPr="00B059C7">
        <w:rPr>
          <w:rFonts w:ascii="Times New Roman" w:hAnsi="Times New Roman" w:cs="Times New Roman"/>
        </w:rPr>
        <w:t>, adolescents</w:t>
      </w:r>
      <w:r w:rsidR="00FB330A" w:rsidRPr="00B059C7">
        <w:rPr>
          <w:rFonts w:ascii="Times New Roman" w:hAnsi="Times New Roman" w:cs="Times New Roman"/>
        </w:rPr>
        <w:t>,</w:t>
      </w:r>
      <w:r w:rsidR="00296EE9" w:rsidRPr="00B059C7">
        <w:rPr>
          <w:rFonts w:ascii="Times New Roman" w:hAnsi="Times New Roman" w:cs="Times New Roman"/>
        </w:rPr>
        <w:t xml:space="preserve"> and young adults</w:t>
      </w:r>
      <w:r w:rsidR="00143D29" w:rsidRPr="00B059C7">
        <w:rPr>
          <w:rFonts w:ascii="Times New Roman" w:hAnsi="Times New Roman" w:cs="Times New Roman"/>
        </w:rPr>
        <w:t xml:space="preserve"> in a laboratory setting on a treadmill</w:t>
      </w:r>
      <w:r w:rsidR="0097210E" w:rsidRPr="00B059C7">
        <w:rPr>
          <w:rFonts w:ascii="Times New Roman" w:hAnsi="Times New Roman" w:cs="Times New Roman"/>
        </w:rPr>
        <w:t xml:space="preserve">. </w:t>
      </w:r>
      <w:r w:rsidR="00143D29" w:rsidRPr="00B059C7">
        <w:rPr>
          <w:rFonts w:ascii="Times New Roman" w:hAnsi="Times New Roman" w:cs="Times New Roman"/>
        </w:rPr>
        <w:t xml:space="preserve">Future research should explore </w:t>
      </w:r>
      <w:proofErr w:type="spellStart"/>
      <w:r w:rsidR="00143D29" w:rsidRPr="00B059C7">
        <w:rPr>
          <w:rFonts w:ascii="Times New Roman" w:hAnsi="Times New Roman" w:cs="Times New Roman"/>
        </w:rPr>
        <w:t>overground</w:t>
      </w:r>
      <w:proofErr w:type="spellEnd"/>
      <w:r w:rsidR="00143D29" w:rsidRPr="00B059C7">
        <w:rPr>
          <w:rFonts w:ascii="Times New Roman" w:hAnsi="Times New Roman" w:cs="Times New Roman"/>
        </w:rPr>
        <w:t xml:space="preserve"> PTC under simulated or free-living conditions</w:t>
      </w:r>
      <w:r w:rsidR="00BF09A1">
        <w:rPr>
          <w:rFonts w:ascii="Times New Roman" w:hAnsi="Times New Roman" w:cs="Times New Roman"/>
        </w:rPr>
        <w:t xml:space="preserve">, as well as with cadences derived from wearable </w:t>
      </w:r>
      <w:r w:rsidR="002749B8">
        <w:rPr>
          <w:rFonts w:ascii="Times New Roman" w:hAnsi="Times New Roman" w:cs="Times New Roman"/>
        </w:rPr>
        <w:t>sensors</w:t>
      </w:r>
      <w:r w:rsidR="00BF09A1">
        <w:rPr>
          <w:rFonts w:ascii="Times New Roman" w:hAnsi="Times New Roman" w:cs="Times New Roman"/>
        </w:rPr>
        <w:t>.</w:t>
      </w:r>
      <w:r w:rsidR="00143D29" w:rsidRPr="00B059C7">
        <w:rPr>
          <w:rFonts w:ascii="Times New Roman" w:hAnsi="Times New Roman" w:cs="Times New Roman"/>
        </w:rPr>
        <w:t xml:space="preserve"> </w:t>
      </w:r>
      <w:r w:rsidR="006138AD" w:rsidRPr="00B059C7">
        <w:rPr>
          <w:rFonts w:ascii="Times New Roman" w:hAnsi="Times New Roman" w:cs="Times New Roman"/>
        </w:rPr>
        <w:t>Our findings, pending c</w:t>
      </w:r>
      <w:r w:rsidR="00143D29" w:rsidRPr="00B059C7">
        <w:rPr>
          <w:rFonts w:ascii="Times New Roman" w:hAnsi="Times New Roman" w:cs="Times New Roman"/>
        </w:rPr>
        <w:t xml:space="preserve">onfirmation </w:t>
      </w:r>
      <w:r w:rsidR="006138AD" w:rsidRPr="00B059C7">
        <w:rPr>
          <w:rFonts w:ascii="Times New Roman" w:hAnsi="Times New Roman" w:cs="Times New Roman"/>
        </w:rPr>
        <w:t xml:space="preserve">in the </w:t>
      </w:r>
      <w:proofErr w:type="gramStart"/>
      <w:r w:rsidR="006138AD" w:rsidRPr="00B059C7">
        <w:rPr>
          <w:rFonts w:ascii="Times New Roman" w:hAnsi="Times New Roman" w:cs="Times New Roman"/>
        </w:rPr>
        <w:t xml:space="preserve">aforementioned </w:t>
      </w:r>
      <w:proofErr w:type="spellStart"/>
      <w:r w:rsidR="006138AD" w:rsidRPr="00B059C7">
        <w:rPr>
          <w:rFonts w:ascii="Times New Roman" w:hAnsi="Times New Roman" w:cs="Times New Roman"/>
        </w:rPr>
        <w:t>overground</w:t>
      </w:r>
      <w:proofErr w:type="spellEnd"/>
      <w:proofErr w:type="gramEnd"/>
      <w:r w:rsidR="006138AD" w:rsidRPr="00B059C7">
        <w:rPr>
          <w:rFonts w:ascii="Times New Roman" w:hAnsi="Times New Roman" w:cs="Times New Roman"/>
        </w:rPr>
        <w:t xml:space="preserve"> </w:t>
      </w:r>
      <w:r w:rsidR="00315B8B" w:rsidRPr="00B059C7">
        <w:rPr>
          <w:rFonts w:ascii="Times New Roman" w:hAnsi="Times New Roman" w:cs="Times New Roman"/>
        </w:rPr>
        <w:t>and free-living paradigms</w:t>
      </w:r>
      <w:r w:rsidR="006138AD" w:rsidRPr="00B059C7">
        <w:rPr>
          <w:rFonts w:ascii="Times New Roman" w:hAnsi="Times New Roman" w:cs="Times New Roman"/>
        </w:rPr>
        <w:t xml:space="preserve">, </w:t>
      </w:r>
      <w:r w:rsidR="007E0EB4" w:rsidRPr="00B059C7">
        <w:rPr>
          <w:rFonts w:ascii="Times New Roman" w:hAnsi="Times New Roman" w:cs="Times New Roman"/>
        </w:rPr>
        <w:t xml:space="preserve">may be </w:t>
      </w:r>
      <w:r w:rsidR="00011842" w:rsidRPr="00B059C7">
        <w:rPr>
          <w:rFonts w:ascii="Times New Roman" w:hAnsi="Times New Roman" w:cs="Times New Roman"/>
        </w:rPr>
        <w:t xml:space="preserve">beneficial for </w:t>
      </w:r>
      <w:r w:rsidR="007E0EB4" w:rsidRPr="00B059C7">
        <w:rPr>
          <w:rFonts w:ascii="Times New Roman" w:hAnsi="Times New Roman" w:cs="Times New Roman"/>
        </w:rPr>
        <w:t>researchers, practitioners, wearable device manufacturers</w:t>
      </w:r>
      <w:r w:rsidR="00FB330A" w:rsidRPr="00B059C7">
        <w:rPr>
          <w:rFonts w:ascii="Times New Roman" w:hAnsi="Times New Roman" w:cs="Times New Roman"/>
        </w:rPr>
        <w:t>,</w:t>
      </w:r>
      <w:r w:rsidR="007E0EB4" w:rsidRPr="00B059C7">
        <w:rPr>
          <w:rFonts w:ascii="Times New Roman" w:hAnsi="Times New Roman" w:cs="Times New Roman"/>
        </w:rPr>
        <w:t xml:space="preserve"> and the general public </w:t>
      </w:r>
      <w:r w:rsidR="00DD593B">
        <w:rPr>
          <w:rFonts w:ascii="Times New Roman" w:hAnsi="Times New Roman" w:cs="Times New Roman"/>
        </w:rPr>
        <w:t>who</w:t>
      </w:r>
      <w:r w:rsidR="00DD593B" w:rsidRPr="00B059C7">
        <w:rPr>
          <w:rFonts w:ascii="Times New Roman" w:hAnsi="Times New Roman" w:cs="Times New Roman"/>
        </w:rPr>
        <w:t xml:space="preserve"> </w:t>
      </w:r>
      <w:r w:rsidR="000B5122" w:rsidRPr="00B059C7">
        <w:rPr>
          <w:rFonts w:ascii="Times New Roman" w:hAnsi="Times New Roman" w:cs="Times New Roman"/>
        </w:rPr>
        <w:t xml:space="preserve">aim </w:t>
      </w:r>
      <w:r w:rsidR="00011842" w:rsidRPr="00B059C7">
        <w:rPr>
          <w:rFonts w:ascii="Times New Roman" w:hAnsi="Times New Roman" w:cs="Times New Roman"/>
        </w:rPr>
        <w:t>to characterize locomotor behavior in the free-living setting.</w:t>
      </w:r>
      <w:r w:rsidR="004109BE" w:rsidRPr="00B059C7">
        <w:rPr>
          <w:rFonts w:ascii="Times New Roman" w:hAnsi="Times New Roman" w:cs="Times New Roman"/>
        </w:rPr>
        <w:t xml:space="preserve"> </w:t>
      </w:r>
      <w:r w:rsidR="00E93412" w:rsidRPr="00B059C7">
        <w:rPr>
          <w:rFonts w:ascii="Times New Roman" w:hAnsi="Times New Roman" w:cs="Times New Roman"/>
        </w:rPr>
        <w:t xml:space="preserve">Moreover, </w:t>
      </w:r>
      <w:r w:rsidR="00011842" w:rsidRPr="00B059C7">
        <w:rPr>
          <w:rFonts w:ascii="Times New Roman" w:hAnsi="Times New Roman" w:cs="Times New Roman"/>
        </w:rPr>
        <w:t xml:space="preserve">herein </w:t>
      </w:r>
      <w:r w:rsidR="00E93412" w:rsidRPr="00B059C7">
        <w:rPr>
          <w:rFonts w:ascii="Times New Roman" w:hAnsi="Times New Roman" w:cs="Times New Roman"/>
        </w:rPr>
        <w:t xml:space="preserve">we provide a free, user-friendly app </w:t>
      </w:r>
      <w:r w:rsidR="00284BDB" w:rsidRPr="00B059C7">
        <w:rPr>
          <w:rFonts w:ascii="Times New Roman" w:hAnsi="Times New Roman" w:cs="Times New Roman"/>
        </w:rPr>
        <w:t>that can be</w:t>
      </w:r>
      <w:r w:rsidR="00011842" w:rsidRPr="00B059C7">
        <w:rPr>
          <w:rFonts w:ascii="Times New Roman" w:hAnsi="Times New Roman" w:cs="Times New Roman"/>
        </w:rPr>
        <w:t xml:space="preserve"> </w:t>
      </w:r>
      <w:r w:rsidR="00284BDB" w:rsidRPr="00B059C7">
        <w:rPr>
          <w:rFonts w:ascii="Times New Roman" w:hAnsi="Times New Roman" w:cs="Times New Roman"/>
        </w:rPr>
        <w:t xml:space="preserve">used </w:t>
      </w:r>
      <w:r w:rsidR="00E93412" w:rsidRPr="00B059C7">
        <w:rPr>
          <w:rFonts w:ascii="Times New Roman" w:hAnsi="Times New Roman" w:cs="Times New Roman"/>
        </w:rPr>
        <w:t xml:space="preserve">to determine </w:t>
      </w:r>
      <w:r w:rsidR="00284BDB" w:rsidRPr="00B059C7">
        <w:rPr>
          <w:rFonts w:ascii="Times New Roman" w:hAnsi="Times New Roman" w:cs="Times New Roman"/>
        </w:rPr>
        <w:t xml:space="preserve">an individual’s </w:t>
      </w:r>
      <w:r w:rsidR="00CC486F" w:rsidRPr="00B059C7">
        <w:rPr>
          <w:rFonts w:ascii="Times New Roman" w:hAnsi="Times New Roman" w:cs="Times New Roman"/>
        </w:rPr>
        <w:t xml:space="preserve">PTC </w:t>
      </w:r>
      <w:r w:rsidR="00360837" w:rsidRPr="00B059C7">
        <w:rPr>
          <w:rFonts w:ascii="Times New Roman" w:hAnsi="Times New Roman" w:cs="Times New Roman"/>
        </w:rPr>
        <w:t xml:space="preserve">without the need to </w:t>
      </w:r>
      <w:r w:rsidR="008B38D3" w:rsidRPr="00B059C7">
        <w:rPr>
          <w:rFonts w:ascii="Times New Roman" w:hAnsi="Times New Roman" w:cs="Times New Roman"/>
        </w:rPr>
        <w:t xml:space="preserve">program </w:t>
      </w:r>
      <w:r w:rsidR="00360837" w:rsidRPr="00B059C7">
        <w:rPr>
          <w:rFonts w:ascii="Times New Roman" w:hAnsi="Times New Roman" w:cs="Times New Roman"/>
        </w:rPr>
        <w:t>the equation</w:t>
      </w:r>
      <w:r w:rsidR="00E93412" w:rsidRPr="00B059C7">
        <w:rPr>
          <w:rFonts w:ascii="Times New Roman" w:hAnsi="Times New Roman" w:cs="Times New Roman"/>
        </w:rPr>
        <w:t>.</w:t>
      </w:r>
    </w:p>
    <w:p w14:paraId="0F23BBE0" w14:textId="77777777" w:rsidR="00396492" w:rsidRPr="00B059C7" w:rsidRDefault="00396492" w:rsidP="00796EA6">
      <w:pPr>
        <w:pStyle w:val="Heading1"/>
        <w:rPr>
          <w:rFonts w:ascii="Times New Roman" w:hAnsi="Times New Roman" w:cs="Times New Roman"/>
          <w:sz w:val="24"/>
          <w:szCs w:val="24"/>
        </w:rPr>
      </w:pPr>
    </w:p>
    <w:p w14:paraId="68EB2A68" w14:textId="77777777" w:rsidR="002C0A09" w:rsidRPr="00473B69" w:rsidRDefault="002C0A09" w:rsidP="00796EA6">
      <w:pPr>
        <w:pStyle w:val="Heading1"/>
        <w:rPr>
          <w:rFonts w:ascii="Times New Roman" w:hAnsi="Times New Roman" w:cs="Times New Roman"/>
          <w:color w:val="0D0D0D" w:themeColor="text1" w:themeTint="F2"/>
          <w:sz w:val="24"/>
          <w:szCs w:val="24"/>
        </w:rPr>
      </w:pPr>
      <w:r w:rsidRPr="00473B69">
        <w:rPr>
          <w:rFonts w:ascii="Times New Roman" w:hAnsi="Times New Roman" w:cs="Times New Roman"/>
          <w:color w:val="0D0D0D" w:themeColor="text1" w:themeTint="F2"/>
          <w:sz w:val="24"/>
          <w:szCs w:val="24"/>
        </w:rPr>
        <w:t>Acknowledgements</w:t>
      </w:r>
    </w:p>
    <w:p w14:paraId="20C6D42A" w14:textId="77777777" w:rsidR="00396492" w:rsidRPr="00473B69" w:rsidRDefault="00BE2F66" w:rsidP="00396492">
      <w:pPr>
        <w:autoSpaceDE w:val="0"/>
        <w:autoSpaceDN w:val="0"/>
        <w:adjustRightInd w:val="0"/>
        <w:ind w:firstLine="720"/>
        <w:rPr>
          <w:rFonts w:ascii="Times New Roman" w:hAnsi="Times New Roman" w:cs="Times New Roman"/>
          <w:color w:val="0D0D0D" w:themeColor="text1" w:themeTint="F2"/>
        </w:rPr>
      </w:pPr>
      <w:r w:rsidRPr="00473B69">
        <w:rPr>
          <w:rFonts w:ascii="Times New Roman" w:hAnsi="Times New Roman" w:cs="Times New Roman"/>
          <w:color w:val="0D0D0D" w:themeColor="text1" w:themeTint="F2"/>
          <w:highlight w:val="black"/>
        </w:rPr>
        <w:t>CADENCE-Kids</w:t>
      </w:r>
      <w:r w:rsidRPr="00473B69">
        <w:rPr>
          <w:rFonts w:ascii="Times New Roman" w:hAnsi="Times New Roman" w:cs="Times New Roman"/>
          <w:color w:val="0D0D0D" w:themeColor="text1" w:themeTint="F2"/>
        </w:rPr>
        <w:t xml:space="preserve"> was prospectively registered at </w:t>
      </w:r>
      <w:r w:rsidRPr="00473B69">
        <w:rPr>
          <w:rFonts w:ascii="Times New Roman" w:hAnsi="Times New Roman" w:cs="Times New Roman"/>
          <w:color w:val="0D0D0D" w:themeColor="text1" w:themeTint="F2"/>
          <w:highlight w:val="black"/>
        </w:rPr>
        <w:t>ClinicalTrials.gov (NCT01989104)</w:t>
      </w:r>
      <w:r w:rsidRPr="00473B69">
        <w:rPr>
          <w:rFonts w:ascii="Times New Roman" w:hAnsi="Times New Roman" w:cs="Times New Roman"/>
          <w:color w:val="0D0D0D" w:themeColor="text1" w:themeTint="F2"/>
        </w:rPr>
        <w:t>.</w:t>
      </w:r>
      <w:r w:rsidR="00014516" w:rsidRPr="00473B69">
        <w:rPr>
          <w:rFonts w:ascii="Times New Roman" w:hAnsi="Times New Roman" w:cs="Times New Roman"/>
          <w:color w:val="0D0D0D" w:themeColor="text1" w:themeTint="F2"/>
        </w:rPr>
        <w:t xml:space="preserve"> </w:t>
      </w:r>
      <w:r w:rsidRPr="00473B69">
        <w:rPr>
          <w:rFonts w:ascii="Times New Roman" w:hAnsi="Times New Roman" w:cs="Times New Roman"/>
          <w:color w:val="0D0D0D" w:themeColor="text1" w:themeTint="F2"/>
        </w:rPr>
        <w:t xml:space="preserve">This work was supported by an award </w:t>
      </w:r>
      <w:r w:rsidRPr="00473B69">
        <w:rPr>
          <w:rFonts w:ascii="Times New Roman" w:hAnsi="Times New Roman" w:cs="Times New Roman"/>
          <w:color w:val="0D0D0D" w:themeColor="text1" w:themeTint="F2"/>
          <w:highlight w:val="black"/>
        </w:rPr>
        <w:t>NIH NICHD 1R21HD073807</w:t>
      </w:r>
      <w:r w:rsidRPr="00473B69">
        <w:rPr>
          <w:rFonts w:ascii="Times New Roman" w:hAnsi="Times New Roman" w:cs="Times New Roman"/>
          <w:color w:val="0D0D0D" w:themeColor="text1" w:themeTint="F2"/>
        </w:rPr>
        <w:t xml:space="preserve"> and in part by </w:t>
      </w:r>
      <w:r w:rsidRPr="00473B69">
        <w:rPr>
          <w:rFonts w:ascii="Times New Roman" w:hAnsi="Times New Roman" w:cs="Times New Roman"/>
          <w:color w:val="0D0D0D" w:themeColor="text1" w:themeTint="F2"/>
          <w:highlight w:val="black"/>
        </w:rPr>
        <w:t>1 U54 GM104940</w:t>
      </w:r>
      <w:r w:rsidRPr="00473B69">
        <w:rPr>
          <w:rFonts w:ascii="Times New Roman" w:hAnsi="Times New Roman" w:cs="Times New Roman"/>
          <w:color w:val="0D0D0D" w:themeColor="text1" w:themeTint="F2"/>
        </w:rPr>
        <w:t xml:space="preserve"> from the </w:t>
      </w:r>
      <w:r w:rsidRPr="00473B69">
        <w:rPr>
          <w:rFonts w:ascii="Times New Roman" w:hAnsi="Times New Roman" w:cs="Times New Roman"/>
          <w:color w:val="0D0D0D" w:themeColor="text1" w:themeTint="F2"/>
          <w:highlight w:val="black"/>
        </w:rPr>
        <w:t>National Institute of General Medical Sciences of the National Institutes of Health</w:t>
      </w:r>
      <w:r w:rsidRPr="00473B69">
        <w:rPr>
          <w:rFonts w:ascii="Times New Roman" w:hAnsi="Times New Roman" w:cs="Times New Roman"/>
          <w:color w:val="0D0D0D" w:themeColor="text1" w:themeTint="F2"/>
        </w:rPr>
        <w:t xml:space="preserve">, which funds the </w:t>
      </w:r>
      <w:r w:rsidRPr="00473B69">
        <w:rPr>
          <w:rFonts w:ascii="Times New Roman" w:hAnsi="Times New Roman" w:cs="Times New Roman"/>
          <w:color w:val="0D0D0D" w:themeColor="text1" w:themeTint="F2"/>
          <w:highlight w:val="black"/>
        </w:rPr>
        <w:t>Louisiana Clinical and Translational Science Center</w:t>
      </w:r>
      <w:r w:rsidRPr="00473B69">
        <w:rPr>
          <w:rFonts w:ascii="Times New Roman" w:hAnsi="Times New Roman" w:cs="Times New Roman"/>
          <w:color w:val="0D0D0D" w:themeColor="text1" w:themeTint="F2"/>
        </w:rPr>
        <w:t xml:space="preserve">. These funding bodies had no role in design, in the collection, analysis, or interpretation of data, or in the writing or decision to submit the manuscript for publication. The content is solely the responsibility of </w:t>
      </w:r>
      <w:r w:rsidRPr="00473B69">
        <w:rPr>
          <w:rFonts w:ascii="Times New Roman" w:hAnsi="Times New Roman" w:cs="Times New Roman"/>
          <w:color w:val="0D0D0D" w:themeColor="text1" w:themeTint="F2"/>
        </w:rPr>
        <w:lastRenderedPageBreak/>
        <w:t xml:space="preserve">the authors and does not necessarily represent the official views of the </w:t>
      </w:r>
      <w:r w:rsidRPr="00473B69">
        <w:rPr>
          <w:rFonts w:ascii="Times New Roman" w:hAnsi="Times New Roman" w:cs="Times New Roman"/>
          <w:color w:val="0D0D0D" w:themeColor="text1" w:themeTint="F2"/>
          <w:highlight w:val="black"/>
        </w:rPr>
        <w:t>National Institutes of Health</w:t>
      </w:r>
      <w:r w:rsidRPr="00473B69">
        <w:rPr>
          <w:rFonts w:ascii="Times New Roman" w:hAnsi="Times New Roman" w:cs="Times New Roman"/>
          <w:color w:val="0D0D0D" w:themeColor="text1" w:themeTint="F2"/>
        </w:rPr>
        <w:t>.</w:t>
      </w:r>
    </w:p>
    <w:p w14:paraId="06C616D1" w14:textId="77777777" w:rsidR="00396492" w:rsidRPr="00B059C7" w:rsidRDefault="00396492" w:rsidP="00396492">
      <w:pPr>
        <w:autoSpaceDE w:val="0"/>
        <w:autoSpaceDN w:val="0"/>
        <w:adjustRightInd w:val="0"/>
        <w:ind w:firstLine="720"/>
        <w:rPr>
          <w:rFonts w:ascii="Times New Roman" w:hAnsi="Times New Roman" w:cs="Times New Roman"/>
          <w:color w:val="131413"/>
        </w:rPr>
      </w:pPr>
    </w:p>
    <w:p w14:paraId="7866154E" w14:textId="77777777" w:rsidR="002C0A09" w:rsidRPr="00B059C7" w:rsidRDefault="002C0A09" w:rsidP="00396492">
      <w:pPr>
        <w:autoSpaceDE w:val="0"/>
        <w:autoSpaceDN w:val="0"/>
        <w:adjustRightInd w:val="0"/>
        <w:rPr>
          <w:rFonts w:ascii="Times New Roman" w:hAnsi="Times New Roman" w:cs="Times New Roman"/>
          <w:b/>
          <w:bCs/>
        </w:rPr>
      </w:pPr>
      <w:r w:rsidRPr="00B059C7">
        <w:rPr>
          <w:rFonts w:ascii="Times New Roman" w:hAnsi="Times New Roman" w:cs="Times New Roman"/>
          <w:b/>
          <w:bCs/>
        </w:rPr>
        <w:t>Conflicts of Interest</w:t>
      </w:r>
    </w:p>
    <w:p w14:paraId="7F4C592D" w14:textId="77777777" w:rsidR="00396492" w:rsidRDefault="003D37A0" w:rsidP="00396492">
      <w:pPr>
        <w:rPr>
          <w:rFonts w:ascii="Times New Roman" w:hAnsi="Times New Roman" w:cs="Times New Roman"/>
        </w:rPr>
      </w:pPr>
      <w:r w:rsidRPr="00B059C7">
        <w:rPr>
          <w:rFonts w:ascii="Times New Roman" w:hAnsi="Times New Roman" w:cs="Times New Roman"/>
        </w:rPr>
        <w:t>The authors declare no conflicts of interest</w:t>
      </w:r>
    </w:p>
    <w:p w14:paraId="2F061FB1" w14:textId="77777777" w:rsidR="0019719B" w:rsidRDefault="0019719B" w:rsidP="00396492">
      <w:pPr>
        <w:rPr>
          <w:rFonts w:ascii="Times New Roman" w:hAnsi="Times New Roman" w:cs="Times New Roman"/>
        </w:rPr>
      </w:pPr>
    </w:p>
    <w:p w14:paraId="18FA8505" w14:textId="77777777" w:rsidR="0019719B" w:rsidRPr="0019719B" w:rsidRDefault="0019719B" w:rsidP="00396492">
      <w:pPr>
        <w:rPr>
          <w:rFonts w:ascii="Times New Roman" w:hAnsi="Times New Roman" w:cs="Times New Roman"/>
          <w:b/>
          <w:bCs/>
        </w:rPr>
      </w:pPr>
      <w:r>
        <w:rPr>
          <w:rFonts w:ascii="Times New Roman" w:hAnsi="Times New Roman" w:cs="Times New Roman"/>
          <w:b/>
          <w:bCs/>
        </w:rPr>
        <w:t xml:space="preserve">Additional </w:t>
      </w:r>
      <w:r w:rsidRPr="0019719B">
        <w:rPr>
          <w:rFonts w:ascii="Times New Roman" w:hAnsi="Times New Roman" w:cs="Times New Roman"/>
          <w:b/>
          <w:bCs/>
        </w:rPr>
        <w:t>Statement</w:t>
      </w:r>
    </w:p>
    <w:p w14:paraId="5DCDE1BD" w14:textId="77777777" w:rsidR="0019719B" w:rsidRPr="0019719B" w:rsidRDefault="0019719B" w:rsidP="0019719B">
      <w:pPr>
        <w:rPr>
          <w:rFonts w:ascii="Times New Roman" w:eastAsia="Times New Roman" w:hAnsi="Times New Roman" w:cs="Times New Roman"/>
        </w:rPr>
      </w:pPr>
      <w:r w:rsidRPr="0019719B">
        <w:rPr>
          <w:rFonts w:ascii="Times New Roman" w:eastAsia="Times New Roman" w:hAnsi="Times New Roman" w:cs="Times New Roman"/>
          <w:color w:val="000000"/>
        </w:rPr>
        <w:t>The work and views expressed in this paper are those of the authors and do not reflect the official policy or position of the Department of the Army, the Department of the Navy, the Department of Defense, or the U.S. Government.</w:t>
      </w:r>
    </w:p>
    <w:p w14:paraId="3E59F018" w14:textId="77777777" w:rsidR="0019719B" w:rsidRPr="00B059C7" w:rsidRDefault="0019719B" w:rsidP="00396492">
      <w:pPr>
        <w:rPr>
          <w:rFonts w:ascii="Times New Roman" w:hAnsi="Times New Roman" w:cs="Times New Roman"/>
        </w:rPr>
      </w:pPr>
    </w:p>
    <w:p w14:paraId="1B5C99CB" w14:textId="77777777" w:rsidR="00396492" w:rsidRPr="00B059C7" w:rsidRDefault="00396492" w:rsidP="00396492">
      <w:pPr>
        <w:rPr>
          <w:rFonts w:ascii="Times New Roman" w:hAnsi="Times New Roman" w:cs="Times New Roman"/>
        </w:rPr>
      </w:pPr>
    </w:p>
    <w:p w14:paraId="4A84C8C0" w14:textId="77777777" w:rsidR="003662F0" w:rsidRDefault="003662F0">
      <w:pPr>
        <w:spacing w:line="240" w:lineRule="auto"/>
        <w:rPr>
          <w:rFonts w:ascii="Times New Roman" w:hAnsi="Times New Roman" w:cs="Times New Roman"/>
          <w:b/>
          <w:bCs/>
        </w:rPr>
      </w:pPr>
      <w:r>
        <w:rPr>
          <w:rFonts w:ascii="Times New Roman" w:hAnsi="Times New Roman" w:cs="Times New Roman"/>
          <w:b/>
          <w:bCs/>
        </w:rPr>
        <w:br w:type="page"/>
      </w:r>
    </w:p>
    <w:p w14:paraId="63165CF1" w14:textId="77777777" w:rsidR="0091635F" w:rsidRPr="003662F0" w:rsidRDefault="00A33A68" w:rsidP="003662F0">
      <w:pPr>
        <w:jc w:val="center"/>
        <w:rPr>
          <w:rFonts w:ascii="Times New Roman" w:hAnsi="Times New Roman" w:cs="Times New Roman"/>
        </w:rPr>
      </w:pPr>
      <w:r w:rsidRPr="003662F0">
        <w:rPr>
          <w:rFonts w:ascii="Times New Roman" w:hAnsi="Times New Roman" w:cs="Times New Roman"/>
        </w:rPr>
        <w:lastRenderedPageBreak/>
        <w:t>References</w:t>
      </w:r>
    </w:p>
    <w:p w14:paraId="6BF878AB" w14:textId="77777777" w:rsidR="004F3B7E" w:rsidRPr="004F3B7E" w:rsidRDefault="0091635F" w:rsidP="004F3B7E">
      <w:pPr>
        <w:pStyle w:val="EndNoteBibliography"/>
        <w:ind w:left="720" w:hanging="720"/>
        <w:rPr>
          <w:noProof/>
        </w:rPr>
      </w:pPr>
      <w:r w:rsidRPr="00B059C7">
        <w:fldChar w:fldCharType="begin"/>
      </w:r>
      <w:r w:rsidRPr="00B059C7">
        <w:instrText xml:space="preserve"> ADDIN EN.REFLIST </w:instrText>
      </w:r>
      <w:r w:rsidRPr="00B059C7">
        <w:fldChar w:fldCharType="separate"/>
      </w:r>
      <w:r w:rsidR="004F3B7E" w:rsidRPr="004F3B7E">
        <w:rPr>
          <w:noProof/>
        </w:rPr>
        <w:t xml:space="preserve">Alexander, R. M. (1989). Optimization and gaits in the locomotion of vertebrates. </w:t>
      </w:r>
      <w:r w:rsidR="004F3B7E" w:rsidRPr="004F3B7E">
        <w:rPr>
          <w:i/>
          <w:noProof/>
        </w:rPr>
        <w:t>Physiological Reviews, 69</w:t>
      </w:r>
      <w:r w:rsidR="004F3B7E" w:rsidRPr="004F3B7E">
        <w:rPr>
          <w:noProof/>
        </w:rPr>
        <w:t>(4), 1199-1227. doi:10.1152/physrev.1989.69.4.1199</w:t>
      </w:r>
    </w:p>
    <w:p w14:paraId="363A2046" w14:textId="77777777" w:rsidR="004F3B7E" w:rsidRPr="004F3B7E" w:rsidRDefault="004F3B7E" w:rsidP="004F3B7E">
      <w:pPr>
        <w:pStyle w:val="EndNoteBibliography"/>
        <w:ind w:left="720" w:hanging="720"/>
        <w:rPr>
          <w:noProof/>
        </w:rPr>
      </w:pPr>
      <w:r w:rsidRPr="004F3B7E">
        <w:rPr>
          <w:noProof/>
        </w:rPr>
        <w:t xml:space="preserve">Alexander, R. M. (2002). Energetics and optimization of human walking and running: the 2000 Raymond Pearl memorial lecture. </w:t>
      </w:r>
      <w:r w:rsidRPr="004F3B7E">
        <w:rPr>
          <w:i/>
          <w:noProof/>
        </w:rPr>
        <w:t>American Journal of Human Biology, 14</w:t>
      </w:r>
      <w:r w:rsidRPr="004F3B7E">
        <w:rPr>
          <w:noProof/>
        </w:rPr>
        <w:t>(5), 641-648. doi:10.1002/ajhb.10067</w:t>
      </w:r>
    </w:p>
    <w:p w14:paraId="6EF4E37C" w14:textId="77777777" w:rsidR="004F3B7E" w:rsidRPr="004F3B7E" w:rsidRDefault="004F3B7E" w:rsidP="004F3B7E">
      <w:pPr>
        <w:pStyle w:val="EndNoteBibliography"/>
        <w:ind w:left="720" w:hanging="720"/>
        <w:rPr>
          <w:noProof/>
        </w:rPr>
      </w:pPr>
      <w:r w:rsidRPr="004F3B7E">
        <w:rPr>
          <w:noProof/>
        </w:rPr>
        <w:t xml:space="preserve">Diedrich, F. J., &amp; Warren, W. H. (1995). Why change gaits? Dynamics of the walk-run transition. </w:t>
      </w:r>
      <w:r w:rsidRPr="004F3B7E">
        <w:rPr>
          <w:i/>
          <w:noProof/>
        </w:rPr>
        <w:t>Journal of Experimental Psychology: Human Perception and Performance, 21</w:t>
      </w:r>
      <w:r w:rsidRPr="004F3B7E">
        <w:rPr>
          <w:noProof/>
        </w:rPr>
        <w:t xml:space="preserve">(1), 183-202. </w:t>
      </w:r>
    </w:p>
    <w:p w14:paraId="43C805E1" w14:textId="77777777" w:rsidR="004F3B7E" w:rsidRPr="004F3B7E" w:rsidRDefault="004F3B7E" w:rsidP="004F3B7E">
      <w:pPr>
        <w:pStyle w:val="EndNoteBibliography"/>
        <w:ind w:left="720" w:hanging="720"/>
        <w:rPr>
          <w:noProof/>
        </w:rPr>
      </w:pPr>
      <w:r w:rsidRPr="004F3B7E">
        <w:rPr>
          <w:noProof/>
        </w:rPr>
        <w:t xml:space="preserve">Ganley, K. J., Stock, A., Herman, R. M., Santello, M., &amp; Willis, W. T. (2011). Fuel oxidation at the walk-to-run-transition in humans. </w:t>
      </w:r>
      <w:r w:rsidRPr="004F3B7E">
        <w:rPr>
          <w:i/>
          <w:noProof/>
        </w:rPr>
        <w:t>Metabolism, 60</w:t>
      </w:r>
      <w:r w:rsidRPr="004F3B7E">
        <w:rPr>
          <w:noProof/>
        </w:rPr>
        <w:t>(5), 609-616. doi:10.1016/j.metabol.2010.06.007</w:t>
      </w:r>
    </w:p>
    <w:p w14:paraId="6B967010" w14:textId="77777777" w:rsidR="004F3B7E" w:rsidRPr="004F3B7E" w:rsidRDefault="004F3B7E" w:rsidP="004F3B7E">
      <w:pPr>
        <w:pStyle w:val="EndNoteBibliography"/>
        <w:ind w:left="720" w:hanging="720"/>
        <w:rPr>
          <w:noProof/>
        </w:rPr>
      </w:pPr>
      <w:r w:rsidRPr="004F3B7E">
        <w:rPr>
          <w:noProof/>
        </w:rPr>
        <w:t xml:space="preserve">Hansen, E. A., Kristensen, L. A. R., Nielsen, A. M., Voigt, M., &amp; Madeleine, P. (2017). The role of stride frequency for walk-to-run transition in humans. </w:t>
      </w:r>
      <w:r w:rsidRPr="004F3B7E">
        <w:rPr>
          <w:i/>
          <w:noProof/>
        </w:rPr>
        <w:t>Sci Rep, 7</w:t>
      </w:r>
      <w:r w:rsidRPr="004F3B7E">
        <w:rPr>
          <w:noProof/>
        </w:rPr>
        <w:t>(1), 2010. doi:10.1038/s41598-017-01972-1</w:t>
      </w:r>
    </w:p>
    <w:p w14:paraId="0556022A" w14:textId="77777777" w:rsidR="004F3B7E" w:rsidRPr="004F3B7E" w:rsidRDefault="004F3B7E" w:rsidP="004F3B7E">
      <w:pPr>
        <w:pStyle w:val="EndNoteBibliography"/>
        <w:ind w:left="720" w:hanging="720"/>
        <w:rPr>
          <w:noProof/>
        </w:rPr>
      </w:pPr>
      <w:r w:rsidRPr="004F3B7E">
        <w:rPr>
          <w:noProof/>
        </w:rPr>
        <w:t xml:space="preserve">Hansen, E. A., Nielsen, A. M., Kristensen, L. A. R., Madeleine, P., &amp; Voigt, M. (2018). Prediction of walk-to-run transition using stride frequency: A test-retest reliability study. </w:t>
      </w:r>
      <w:r w:rsidRPr="004F3B7E">
        <w:rPr>
          <w:i/>
          <w:noProof/>
        </w:rPr>
        <w:t>Gait &amp; Posture, 60</w:t>
      </w:r>
      <w:r w:rsidRPr="004F3B7E">
        <w:rPr>
          <w:noProof/>
        </w:rPr>
        <w:t>, 71-75. doi:10.1016/j.gaitpost.2017.11.008</w:t>
      </w:r>
    </w:p>
    <w:p w14:paraId="4F9DAB8C" w14:textId="77777777" w:rsidR="004F3B7E" w:rsidRPr="004F3B7E" w:rsidRDefault="004F3B7E" w:rsidP="004F3B7E">
      <w:pPr>
        <w:pStyle w:val="EndNoteBibliography"/>
        <w:ind w:left="720" w:hanging="720"/>
        <w:rPr>
          <w:noProof/>
        </w:rPr>
      </w:pPr>
      <w:r w:rsidRPr="004F3B7E">
        <w:rPr>
          <w:noProof/>
        </w:rPr>
        <w:t xml:space="preserve">Hosmer, J., D. W., Lemeshow, S., &amp; Sturdivant, R. X. (2013). </w:t>
      </w:r>
      <w:r w:rsidRPr="004F3B7E">
        <w:rPr>
          <w:i/>
          <w:noProof/>
        </w:rPr>
        <w:t>Applied Logistic Regression</w:t>
      </w:r>
      <w:r w:rsidRPr="004F3B7E">
        <w:rPr>
          <w:noProof/>
        </w:rPr>
        <w:t xml:space="preserve"> (3rd ed.). Hoboken, NJ: John Wiley &amp; Sons, Inc.</w:t>
      </w:r>
    </w:p>
    <w:p w14:paraId="6ECAECBA" w14:textId="77777777" w:rsidR="004F3B7E" w:rsidRPr="004F3B7E" w:rsidRDefault="004F3B7E" w:rsidP="004F3B7E">
      <w:pPr>
        <w:pStyle w:val="EndNoteBibliography"/>
        <w:ind w:left="720" w:hanging="720"/>
        <w:rPr>
          <w:noProof/>
        </w:rPr>
      </w:pPr>
      <w:r w:rsidRPr="004F3B7E">
        <w:rPr>
          <w:noProof/>
        </w:rPr>
        <w:t xml:space="preserve">Hreljac, A. (1993). Preferred and energetically optimal gait transition speeds in human locomotion. </w:t>
      </w:r>
      <w:r w:rsidRPr="004F3B7E">
        <w:rPr>
          <w:i/>
          <w:noProof/>
        </w:rPr>
        <w:t>Med Sci Sports Exerc, 25</w:t>
      </w:r>
      <w:r w:rsidRPr="004F3B7E">
        <w:rPr>
          <w:noProof/>
        </w:rPr>
        <w:t xml:space="preserve">(10), 1158-1162. </w:t>
      </w:r>
    </w:p>
    <w:p w14:paraId="79E897B9" w14:textId="77777777" w:rsidR="004F3B7E" w:rsidRPr="004F3B7E" w:rsidRDefault="004F3B7E" w:rsidP="004F3B7E">
      <w:pPr>
        <w:pStyle w:val="EndNoteBibliography"/>
        <w:ind w:left="720" w:hanging="720"/>
        <w:rPr>
          <w:noProof/>
        </w:rPr>
      </w:pPr>
      <w:r w:rsidRPr="004F3B7E">
        <w:rPr>
          <w:noProof/>
        </w:rPr>
        <w:lastRenderedPageBreak/>
        <w:t xml:space="preserve">Hreljac, A. (1995). Determinants of the gait transition speed during human locomotion: kinematic factors. </w:t>
      </w:r>
      <w:r w:rsidRPr="004F3B7E">
        <w:rPr>
          <w:i/>
          <w:noProof/>
        </w:rPr>
        <w:t>Journal of Biomechanics, 28</w:t>
      </w:r>
      <w:r w:rsidRPr="004F3B7E">
        <w:rPr>
          <w:noProof/>
        </w:rPr>
        <w:t xml:space="preserve">(6), 669-677. </w:t>
      </w:r>
    </w:p>
    <w:p w14:paraId="6B1193A8" w14:textId="77777777" w:rsidR="004F3B7E" w:rsidRPr="004F3B7E" w:rsidRDefault="004F3B7E" w:rsidP="004F3B7E">
      <w:pPr>
        <w:pStyle w:val="EndNoteBibliography"/>
        <w:ind w:left="720" w:hanging="720"/>
        <w:rPr>
          <w:noProof/>
        </w:rPr>
      </w:pPr>
      <w:r w:rsidRPr="004F3B7E">
        <w:rPr>
          <w:noProof/>
        </w:rPr>
        <w:t xml:space="preserve">Kuczmarski, R. J., Ogden, C. L., Grummer-Strawn, L. M., Flegal, K. M., Guo, S. S., Wei, R., . . . Johnson, C. L. (2000). CDC growth charts: United States. </w:t>
      </w:r>
      <w:r w:rsidRPr="004F3B7E">
        <w:rPr>
          <w:i/>
          <w:noProof/>
        </w:rPr>
        <w:t>Adv Data, 314</w:t>
      </w:r>
      <w:r w:rsidRPr="004F3B7E">
        <w:rPr>
          <w:noProof/>
        </w:rPr>
        <w:t xml:space="preserve">, 1-27. </w:t>
      </w:r>
    </w:p>
    <w:p w14:paraId="1C5A9330" w14:textId="77777777" w:rsidR="004F3B7E" w:rsidRPr="004F3B7E" w:rsidRDefault="004F3B7E" w:rsidP="004F3B7E">
      <w:pPr>
        <w:pStyle w:val="EndNoteBibliography"/>
        <w:ind w:left="720" w:hanging="720"/>
        <w:rPr>
          <w:noProof/>
        </w:rPr>
      </w:pPr>
      <w:r w:rsidRPr="004F3B7E">
        <w:rPr>
          <w:noProof/>
        </w:rPr>
        <w:t xml:space="preserve">Li, L. (2000). Stability landscapes of walking and running near gait transition speed. </w:t>
      </w:r>
      <w:r w:rsidRPr="004F3B7E">
        <w:rPr>
          <w:i/>
          <w:noProof/>
        </w:rPr>
        <w:t>Journal of Applied Biomechanics, 16</w:t>
      </w:r>
      <w:r w:rsidRPr="004F3B7E">
        <w:rPr>
          <w:noProof/>
        </w:rPr>
        <w:t>(4), 428-435. doi:10.1123/jab.16.4.428</w:t>
      </w:r>
    </w:p>
    <w:p w14:paraId="59CD555A" w14:textId="77777777" w:rsidR="004F3B7E" w:rsidRPr="004F3B7E" w:rsidRDefault="004F3B7E" w:rsidP="004F3B7E">
      <w:pPr>
        <w:pStyle w:val="EndNoteBibliography"/>
        <w:ind w:left="720" w:hanging="720"/>
        <w:rPr>
          <w:noProof/>
        </w:rPr>
      </w:pPr>
      <w:r w:rsidRPr="004F3B7E">
        <w:rPr>
          <w:noProof/>
        </w:rPr>
        <w:t xml:space="preserve">Minetti, A. E., Ardigo, L. P., &amp; Saibene, F. (1994). The transition between walking and running in humans: metabolic and mechanical aspects at different gradients. </w:t>
      </w:r>
      <w:r w:rsidRPr="004F3B7E">
        <w:rPr>
          <w:i/>
          <w:noProof/>
        </w:rPr>
        <w:t>Acta Physiologica Scandinavica, 150</w:t>
      </w:r>
      <w:r w:rsidRPr="004F3B7E">
        <w:rPr>
          <w:noProof/>
        </w:rPr>
        <w:t xml:space="preserve">, 315-323. </w:t>
      </w:r>
    </w:p>
    <w:p w14:paraId="35505163" w14:textId="77777777" w:rsidR="004F3B7E" w:rsidRPr="004F3B7E" w:rsidRDefault="004F3B7E" w:rsidP="004F3B7E">
      <w:pPr>
        <w:pStyle w:val="EndNoteBibliography"/>
        <w:ind w:left="720" w:hanging="720"/>
        <w:rPr>
          <w:noProof/>
        </w:rPr>
      </w:pPr>
      <w:r w:rsidRPr="004F3B7E">
        <w:rPr>
          <w:noProof/>
        </w:rPr>
        <w:t xml:space="preserve">Noble, B. J., Metz, K. F., Pandolf, K. B., Bell, C. W., Cafarelli, E., &amp; Sime, W. E. (1973). Perceived exertion during walking and running. II. </w:t>
      </w:r>
      <w:r w:rsidRPr="004F3B7E">
        <w:rPr>
          <w:i/>
          <w:noProof/>
        </w:rPr>
        <w:t>Med Sci Sports, 5</w:t>
      </w:r>
      <w:r w:rsidRPr="004F3B7E">
        <w:rPr>
          <w:noProof/>
        </w:rPr>
        <w:t xml:space="preserve">(2), 116-120. </w:t>
      </w:r>
    </w:p>
    <w:p w14:paraId="654F07D2" w14:textId="77777777" w:rsidR="004F3B7E" w:rsidRPr="004F3B7E" w:rsidRDefault="004F3B7E" w:rsidP="004F3B7E">
      <w:pPr>
        <w:pStyle w:val="EndNoteBibliography"/>
        <w:ind w:left="720" w:hanging="720"/>
        <w:rPr>
          <w:noProof/>
        </w:rPr>
      </w:pPr>
      <w:r w:rsidRPr="004F3B7E">
        <w:rPr>
          <w:noProof/>
        </w:rPr>
        <w:t xml:space="preserve">Prilutsky, B. I., &amp; Gregor, R. J. (2001). Swing- and support-related muscle actions differentially trigger human walk-run and run-walk transitions. </w:t>
      </w:r>
      <w:r w:rsidRPr="004F3B7E">
        <w:rPr>
          <w:i/>
          <w:noProof/>
        </w:rPr>
        <w:t>Journal of Experimental Biology, 204</w:t>
      </w:r>
      <w:r w:rsidRPr="004F3B7E">
        <w:rPr>
          <w:noProof/>
        </w:rPr>
        <w:t xml:space="preserve">(Pt 13), 2277-2287. </w:t>
      </w:r>
    </w:p>
    <w:p w14:paraId="23EC00B9" w14:textId="77777777" w:rsidR="004F3B7E" w:rsidRPr="004F3B7E" w:rsidRDefault="004F3B7E" w:rsidP="004F3B7E">
      <w:pPr>
        <w:pStyle w:val="EndNoteBibliography"/>
        <w:ind w:left="720" w:hanging="720"/>
        <w:rPr>
          <w:noProof/>
        </w:rPr>
      </w:pPr>
      <w:r w:rsidRPr="004F3B7E">
        <w:rPr>
          <w:noProof/>
        </w:rPr>
        <w:t xml:space="preserve">R Core Team. (2018). R: A language and environment for statistical computing. Vienna, Austria: R Foundation for Statistical Computing. Retrieved from </w:t>
      </w:r>
      <w:hyperlink r:id="rId12" w:history="1">
        <w:r w:rsidRPr="004F3B7E">
          <w:rPr>
            <w:rStyle w:val="Hyperlink"/>
            <w:noProof/>
          </w:rPr>
          <w:t>https://www.R-project.org/</w:t>
        </w:r>
      </w:hyperlink>
      <w:r w:rsidRPr="004F3B7E">
        <w:rPr>
          <w:noProof/>
        </w:rPr>
        <w:t>.</w:t>
      </w:r>
    </w:p>
    <w:p w14:paraId="2FE46F3B" w14:textId="77777777" w:rsidR="004F3B7E" w:rsidRPr="004F3B7E" w:rsidRDefault="004F3B7E" w:rsidP="004F3B7E">
      <w:pPr>
        <w:pStyle w:val="EndNoteBibliography"/>
        <w:ind w:left="720" w:hanging="720"/>
        <w:rPr>
          <w:noProof/>
        </w:rPr>
      </w:pPr>
      <w:r w:rsidRPr="004F3B7E">
        <w:rPr>
          <w:noProof/>
        </w:rPr>
        <w:t xml:space="preserve">Ranisavljev, I., Ilic, V., Soldatovic, I., &amp; Stefanovic, D. (2014). The relationship between allometry and preferred transition speed in human locomotion. </w:t>
      </w:r>
      <w:r w:rsidRPr="004F3B7E">
        <w:rPr>
          <w:i/>
          <w:noProof/>
        </w:rPr>
        <w:t>Human Movement Science, 34</w:t>
      </w:r>
      <w:r w:rsidRPr="004F3B7E">
        <w:rPr>
          <w:noProof/>
        </w:rPr>
        <w:t>, 196-204. doi:10.1016/j.humov.2014.03.002</w:t>
      </w:r>
    </w:p>
    <w:p w14:paraId="698C02D9" w14:textId="77777777" w:rsidR="004F3B7E" w:rsidRPr="004F3B7E" w:rsidRDefault="004F3B7E" w:rsidP="004F3B7E">
      <w:pPr>
        <w:pStyle w:val="EndNoteBibliography"/>
        <w:ind w:left="720" w:hanging="720"/>
        <w:rPr>
          <w:noProof/>
        </w:rPr>
      </w:pPr>
      <w:r w:rsidRPr="004F3B7E">
        <w:rPr>
          <w:noProof/>
        </w:rPr>
        <w:t xml:space="preserve">Schuna Jr, J. M., Barreria, T. V., Hsia, D. S., Johnson, W. D., &amp; Tudor-Locke, C. (2016). Youth energy expenditure during common free-living activities and treadmill walking. </w:t>
      </w:r>
      <w:r w:rsidRPr="004F3B7E">
        <w:rPr>
          <w:i/>
          <w:noProof/>
        </w:rPr>
        <w:t>Journal of Physical Activity and Health, 6</w:t>
      </w:r>
      <w:r w:rsidRPr="004F3B7E">
        <w:rPr>
          <w:noProof/>
        </w:rPr>
        <w:t>(Suppl 1), S29-34. doi:doi: 10.1123/jpah.2015-0728.</w:t>
      </w:r>
    </w:p>
    <w:p w14:paraId="3B56258F" w14:textId="77777777" w:rsidR="004F3B7E" w:rsidRPr="004F3B7E" w:rsidRDefault="004F3B7E" w:rsidP="004F3B7E">
      <w:pPr>
        <w:pStyle w:val="EndNoteBibliography"/>
        <w:ind w:left="720" w:hanging="720"/>
        <w:rPr>
          <w:noProof/>
        </w:rPr>
      </w:pPr>
      <w:r w:rsidRPr="004F3B7E">
        <w:rPr>
          <w:noProof/>
        </w:rPr>
        <w:lastRenderedPageBreak/>
        <w:t xml:space="preserve">Shih, Y., Chen, Y. C., Lee, Y. S., Chan, M. S., &amp; Shiang, T. Y. (2016). Walking beyond preferred transition speed increases muscle activations with a shift from inverted pendulum to spring mass model in lower extremity. </w:t>
      </w:r>
      <w:r w:rsidRPr="004F3B7E">
        <w:rPr>
          <w:i/>
          <w:noProof/>
        </w:rPr>
        <w:t>Gait &amp; Posture, 46</w:t>
      </w:r>
      <w:r w:rsidRPr="004F3B7E">
        <w:rPr>
          <w:noProof/>
        </w:rPr>
        <w:t>, 5-10. doi:10.1016/j.gaitpost.2016.01.003</w:t>
      </w:r>
    </w:p>
    <w:p w14:paraId="72EBB9E9" w14:textId="77777777" w:rsidR="004F3B7E" w:rsidRPr="004F3B7E" w:rsidRDefault="004F3B7E" w:rsidP="004F3B7E">
      <w:pPr>
        <w:pStyle w:val="EndNoteBibliography"/>
        <w:ind w:left="720" w:hanging="720"/>
        <w:rPr>
          <w:noProof/>
        </w:rPr>
      </w:pPr>
      <w:r w:rsidRPr="004F3B7E">
        <w:rPr>
          <w:noProof/>
        </w:rPr>
        <w:t xml:space="preserve">Tseh, W., Bennett, J., Caputo, J. L., &amp; Morgan, D. W. (2002). Comparison between preferred and energetically optimal transition speeds in adolescents. </w:t>
      </w:r>
      <w:r w:rsidRPr="004F3B7E">
        <w:rPr>
          <w:i/>
          <w:noProof/>
        </w:rPr>
        <w:t>European Journal of Applied Physiology, 88</w:t>
      </w:r>
      <w:r w:rsidRPr="004F3B7E">
        <w:rPr>
          <w:noProof/>
        </w:rPr>
        <w:t>(1-2), 117-121. doi:10.1007/s00421-002-0698-x</w:t>
      </w:r>
    </w:p>
    <w:p w14:paraId="58480D1D" w14:textId="77777777" w:rsidR="004F3B7E" w:rsidRPr="004F3B7E" w:rsidRDefault="004F3B7E" w:rsidP="004F3B7E">
      <w:pPr>
        <w:pStyle w:val="EndNoteBibliography"/>
        <w:ind w:left="720" w:hanging="720"/>
        <w:rPr>
          <w:noProof/>
        </w:rPr>
      </w:pPr>
      <w:r w:rsidRPr="004F3B7E">
        <w:rPr>
          <w:noProof/>
        </w:rPr>
        <w:t xml:space="preserve">Tudor-Locke, C., Schuna, J. M., Jr., Han, H., Aguiar, E. J., Larrivee, S., Hsia, D. S., . . . Johnson, W. D. (2018). Cadence (steps/min) and intensity during ambulation in 6-20 year olds: The CADENCE-Kids study. </w:t>
      </w:r>
      <w:r w:rsidRPr="004F3B7E">
        <w:rPr>
          <w:i/>
          <w:noProof/>
        </w:rPr>
        <w:t>International Journal of Behavioural Nutrition and Physical Activity, 15</w:t>
      </w:r>
      <w:r w:rsidRPr="004F3B7E">
        <w:rPr>
          <w:noProof/>
        </w:rPr>
        <w:t xml:space="preserve">(20). </w:t>
      </w:r>
    </w:p>
    <w:p w14:paraId="5F2BF9E9" w14:textId="77777777" w:rsidR="004F3B7E" w:rsidRPr="004F3B7E" w:rsidRDefault="004F3B7E" w:rsidP="004F3B7E">
      <w:pPr>
        <w:pStyle w:val="EndNoteBibliography"/>
        <w:ind w:left="720" w:hanging="720"/>
        <w:rPr>
          <w:noProof/>
        </w:rPr>
      </w:pPr>
      <w:r w:rsidRPr="004F3B7E">
        <w:rPr>
          <w:noProof/>
        </w:rPr>
        <w:t xml:space="preserve">Usherwood, J. R. (2005). Why not walk faster? </w:t>
      </w:r>
      <w:r w:rsidRPr="004F3B7E">
        <w:rPr>
          <w:i/>
          <w:noProof/>
        </w:rPr>
        <w:t>Biology Letters, 1</w:t>
      </w:r>
      <w:r w:rsidRPr="004F3B7E">
        <w:rPr>
          <w:noProof/>
        </w:rPr>
        <w:t>(3), 338-341. doi:10.1098/rsbl.2005.0312</w:t>
      </w:r>
    </w:p>
    <w:p w14:paraId="351F3A75" w14:textId="77777777" w:rsidR="007C470E" w:rsidRPr="00B059C7" w:rsidRDefault="0091635F" w:rsidP="00796EA6">
      <w:pPr>
        <w:pStyle w:val="Heading1"/>
        <w:rPr>
          <w:rFonts w:ascii="Times New Roman" w:hAnsi="Times New Roman" w:cs="Times New Roman"/>
          <w:sz w:val="24"/>
          <w:szCs w:val="24"/>
        </w:rPr>
        <w:sectPr w:rsidR="007C470E" w:rsidRPr="00B059C7" w:rsidSect="003B4616">
          <w:headerReference w:type="default" r:id="rId13"/>
          <w:footerReference w:type="even" r:id="rId14"/>
          <w:footerReference w:type="default" r:id="rId15"/>
          <w:headerReference w:type="first" r:id="rId16"/>
          <w:type w:val="nextColumn"/>
          <w:pgSz w:w="12240" w:h="15840"/>
          <w:pgMar w:top="1440" w:right="1440" w:bottom="1440" w:left="1440" w:header="720" w:footer="720" w:gutter="0"/>
          <w:lnNumType w:countBy="1" w:restart="continuous"/>
          <w:cols w:space="720"/>
          <w:titlePg/>
          <w:docGrid w:linePitch="360"/>
        </w:sectPr>
      </w:pPr>
      <w:r w:rsidRPr="00B059C7">
        <w:rPr>
          <w:rFonts w:ascii="Times New Roman" w:hAnsi="Times New Roman" w:cs="Times New Roman"/>
          <w:sz w:val="24"/>
          <w:szCs w:val="24"/>
        </w:rPr>
        <w:fldChar w:fldCharType="end"/>
      </w:r>
    </w:p>
    <w:p w14:paraId="0A127A0B" w14:textId="77777777" w:rsidR="007C470E" w:rsidRPr="009E3B8D" w:rsidRDefault="007C470E" w:rsidP="00594E12">
      <w:pPr>
        <w:pStyle w:val="Caption"/>
        <w:keepNext/>
        <w:contextualSpacing/>
        <w:rPr>
          <w:rFonts w:ascii="Times New Roman" w:hAnsi="Times New Roman" w:cs="Times New Roman"/>
          <w:b/>
          <w:i w:val="0"/>
          <w:iCs w:val="0"/>
          <w:color w:val="auto"/>
          <w:sz w:val="24"/>
          <w:szCs w:val="24"/>
        </w:rPr>
      </w:pPr>
      <w:r w:rsidRPr="009E3B8D">
        <w:rPr>
          <w:rFonts w:ascii="Times New Roman" w:hAnsi="Times New Roman" w:cs="Times New Roman"/>
          <w:b/>
          <w:i w:val="0"/>
          <w:iCs w:val="0"/>
          <w:color w:val="auto"/>
          <w:sz w:val="24"/>
          <w:szCs w:val="24"/>
        </w:rPr>
        <w:lastRenderedPageBreak/>
        <w:t>Table 1</w:t>
      </w:r>
      <w:r w:rsidR="009E3B8D">
        <w:rPr>
          <w:rFonts w:ascii="Times New Roman" w:hAnsi="Times New Roman" w:cs="Times New Roman"/>
          <w:b/>
          <w:i w:val="0"/>
          <w:iCs w:val="0"/>
          <w:color w:val="auto"/>
          <w:sz w:val="24"/>
          <w:szCs w:val="24"/>
        </w:rPr>
        <w:t>:</w:t>
      </w:r>
      <w:r w:rsidR="00E35346" w:rsidRPr="009E3B8D">
        <w:rPr>
          <w:rFonts w:ascii="Times New Roman" w:hAnsi="Times New Roman" w:cs="Times New Roman"/>
          <w:b/>
          <w:i w:val="0"/>
          <w:iCs w:val="0"/>
          <w:color w:val="auto"/>
          <w:sz w:val="24"/>
          <w:szCs w:val="24"/>
        </w:rPr>
        <w:t xml:space="preserve"> </w:t>
      </w:r>
      <w:r w:rsidRPr="00B059C7">
        <w:rPr>
          <w:rFonts w:ascii="Times New Roman" w:hAnsi="Times New Roman" w:cs="Times New Roman"/>
          <w:i w:val="0"/>
          <w:iCs w:val="0"/>
          <w:color w:val="auto"/>
          <w:sz w:val="24"/>
          <w:szCs w:val="24"/>
        </w:rPr>
        <w:t>List of independent variables used to develop models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10170"/>
      </w:tblGrid>
      <w:tr w:rsidR="007C470E" w:rsidRPr="00B059C7" w14:paraId="729E10BB" w14:textId="77777777" w:rsidTr="00BF2985">
        <w:trPr>
          <w:trHeight w:val="432"/>
        </w:trPr>
        <w:tc>
          <w:tcPr>
            <w:tcW w:w="2610" w:type="dxa"/>
            <w:tcBorders>
              <w:top w:val="single" w:sz="8" w:space="0" w:color="auto"/>
            </w:tcBorders>
          </w:tcPr>
          <w:p w14:paraId="01E09BD1" w14:textId="77777777" w:rsidR="007C470E" w:rsidRPr="00BE58F4" w:rsidRDefault="007C470E" w:rsidP="00C31702">
            <w:pPr>
              <w:pStyle w:val="PlainText"/>
              <w:jc w:val="center"/>
              <w:rPr>
                <w:rFonts w:ascii="Times New Roman" w:hAnsi="Times New Roman" w:cs="Times New Roman"/>
                <w:bCs/>
                <w:sz w:val="24"/>
                <w:szCs w:val="24"/>
                <w:u w:val="single"/>
              </w:rPr>
            </w:pPr>
            <w:r w:rsidRPr="00BE58F4">
              <w:rPr>
                <w:rFonts w:ascii="Times New Roman" w:hAnsi="Times New Roman" w:cs="Times New Roman"/>
                <w:bCs/>
                <w:sz w:val="24"/>
                <w:szCs w:val="24"/>
                <w:u w:val="single"/>
              </w:rPr>
              <w:t>Independent Variable</w:t>
            </w:r>
          </w:p>
        </w:tc>
        <w:tc>
          <w:tcPr>
            <w:tcW w:w="10170" w:type="dxa"/>
            <w:tcBorders>
              <w:top w:val="single" w:sz="8" w:space="0" w:color="auto"/>
            </w:tcBorders>
          </w:tcPr>
          <w:p w14:paraId="20C64DA9" w14:textId="77777777" w:rsidR="007C470E" w:rsidRPr="00BE58F4" w:rsidRDefault="007C470E" w:rsidP="00C31702">
            <w:pPr>
              <w:pStyle w:val="PlainText"/>
              <w:jc w:val="center"/>
              <w:rPr>
                <w:rFonts w:ascii="Times New Roman" w:hAnsi="Times New Roman" w:cs="Times New Roman"/>
                <w:bCs/>
                <w:sz w:val="24"/>
                <w:szCs w:val="24"/>
                <w:u w:val="single"/>
              </w:rPr>
            </w:pPr>
            <w:r w:rsidRPr="00BE58F4">
              <w:rPr>
                <w:rFonts w:ascii="Times New Roman" w:hAnsi="Times New Roman" w:cs="Times New Roman"/>
                <w:bCs/>
                <w:sz w:val="24"/>
                <w:szCs w:val="24"/>
                <w:u w:val="single"/>
              </w:rPr>
              <w:t>Explanation</w:t>
            </w:r>
          </w:p>
        </w:tc>
      </w:tr>
      <w:tr w:rsidR="007C470E" w:rsidRPr="00B059C7" w14:paraId="007FACC2" w14:textId="77777777" w:rsidTr="00BF2985">
        <w:trPr>
          <w:trHeight w:val="432"/>
        </w:trPr>
        <w:tc>
          <w:tcPr>
            <w:tcW w:w="2610" w:type="dxa"/>
          </w:tcPr>
          <w:p w14:paraId="34F4B997"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Sex</w:t>
            </w:r>
          </w:p>
        </w:tc>
        <w:tc>
          <w:tcPr>
            <w:tcW w:w="10170" w:type="dxa"/>
          </w:tcPr>
          <w:p w14:paraId="2B809FD0"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 xml:space="preserve">Male or </w:t>
            </w:r>
            <w:r w:rsidR="001E002A">
              <w:rPr>
                <w:rFonts w:ascii="Times New Roman" w:hAnsi="Times New Roman" w:cs="Times New Roman"/>
                <w:sz w:val="24"/>
                <w:szCs w:val="24"/>
              </w:rPr>
              <w:t>f</w:t>
            </w:r>
            <w:r w:rsidRPr="00B059C7">
              <w:rPr>
                <w:rFonts w:ascii="Times New Roman" w:hAnsi="Times New Roman" w:cs="Times New Roman"/>
                <w:sz w:val="24"/>
                <w:szCs w:val="24"/>
              </w:rPr>
              <w:t>emale biological sex at birth</w:t>
            </w:r>
          </w:p>
        </w:tc>
      </w:tr>
      <w:tr w:rsidR="007C470E" w:rsidRPr="00B059C7" w14:paraId="6D220E41" w14:textId="77777777" w:rsidTr="00BF2985">
        <w:trPr>
          <w:trHeight w:val="432"/>
        </w:trPr>
        <w:tc>
          <w:tcPr>
            <w:tcW w:w="2610" w:type="dxa"/>
          </w:tcPr>
          <w:p w14:paraId="3D1338D0"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Age (years)</w:t>
            </w:r>
          </w:p>
        </w:tc>
        <w:tc>
          <w:tcPr>
            <w:tcW w:w="10170" w:type="dxa"/>
          </w:tcPr>
          <w:p w14:paraId="25774F18"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Age of participant</w:t>
            </w:r>
          </w:p>
        </w:tc>
      </w:tr>
      <w:tr w:rsidR="007C470E" w:rsidRPr="00B059C7" w14:paraId="4C5A2034" w14:textId="77777777" w:rsidTr="00BF2985">
        <w:trPr>
          <w:trHeight w:val="432"/>
        </w:trPr>
        <w:tc>
          <w:tcPr>
            <w:tcW w:w="2610" w:type="dxa"/>
          </w:tcPr>
          <w:p w14:paraId="4E89B8D7"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Height (cm)</w:t>
            </w:r>
          </w:p>
        </w:tc>
        <w:tc>
          <w:tcPr>
            <w:tcW w:w="10170" w:type="dxa"/>
          </w:tcPr>
          <w:p w14:paraId="1484F93C"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Height of participant</w:t>
            </w:r>
          </w:p>
        </w:tc>
      </w:tr>
      <w:tr w:rsidR="007C470E" w:rsidRPr="00B059C7" w14:paraId="0A634A8C" w14:textId="77777777" w:rsidTr="00BF2985">
        <w:trPr>
          <w:trHeight w:val="432"/>
        </w:trPr>
        <w:tc>
          <w:tcPr>
            <w:tcW w:w="2610" w:type="dxa"/>
          </w:tcPr>
          <w:p w14:paraId="38924794"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Weight (kg)</w:t>
            </w:r>
          </w:p>
        </w:tc>
        <w:tc>
          <w:tcPr>
            <w:tcW w:w="10170" w:type="dxa"/>
          </w:tcPr>
          <w:p w14:paraId="5ED0C6B1"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 xml:space="preserve">Body mass </w:t>
            </w:r>
          </w:p>
        </w:tc>
      </w:tr>
      <w:tr w:rsidR="007C470E" w:rsidRPr="00B059C7" w14:paraId="1886D893" w14:textId="77777777" w:rsidTr="00BF2985">
        <w:trPr>
          <w:trHeight w:val="432"/>
        </w:trPr>
        <w:tc>
          <w:tcPr>
            <w:tcW w:w="2610" w:type="dxa"/>
          </w:tcPr>
          <w:p w14:paraId="1E2F92F6"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Waist (cm)</w:t>
            </w:r>
          </w:p>
        </w:tc>
        <w:tc>
          <w:tcPr>
            <w:tcW w:w="10170" w:type="dxa"/>
          </w:tcPr>
          <w:p w14:paraId="2225A064"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 xml:space="preserve">Waist circumference </w:t>
            </w:r>
          </w:p>
        </w:tc>
      </w:tr>
      <w:tr w:rsidR="007C470E" w:rsidRPr="00B059C7" w14:paraId="13D2E25A" w14:textId="77777777" w:rsidTr="00BF2985">
        <w:trPr>
          <w:trHeight w:val="432"/>
        </w:trPr>
        <w:tc>
          <w:tcPr>
            <w:tcW w:w="2610" w:type="dxa"/>
          </w:tcPr>
          <w:p w14:paraId="082F3461"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BMI (kg/m</w:t>
            </w:r>
            <w:r w:rsidRPr="00B059C7">
              <w:rPr>
                <w:rFonts w:ascii="Times New Roman" w:hAnsi="Times New Roman" w:cs="Times New Roman"/>
                <w:sz w:val="24"/>
                <w:szCs w:val="24"/>
                <w:vertAlign w:val="superscript"/>
              </w:rPr>
              <w:t>2</w:t>
            </w:r>
            <w:r w:rsidRPr="00B059C7">
              <w:rPr>
                <w:rFonts w:ascii="Times New Roman" w:hAnsi="Times New Roman" w:cs="Times New Roman"/>
                <w:sz w:val="24"/>
                <w:szCs w:val="24"/>
              </w:rPr>
              <w:t>)</w:t>
            </w:r>
          </w:p>
        </w:tc>
        <w:tc>
          <w:tcPr>
            <w:tcW w:w="10170" w:type="dxa"/>
          </w:tcPr>
          <w:p w14:paraId="15F930D4"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 xml:space="preserve">Body </w:t>
            </w:r>
            <w:r w:rsidR="001E002A">
              <w:rPr>
                <w:rFonts w:ascii="Times New Roman" w:hAnsi="Times New Roman" w:cs="Times New Roman"/>
                <w:sz w:val="24"/>
                <w:szCs w:val="24"/>
              </w:rPr>
              <w:t>m</w:t>
            </w:r>
            <w:r w:rsidRPr="00B059C7">
              <w:rPr>
                <w:rFonts w:ascii="Times New Roman" w:hAnsi="Times New Roman" w:cs="Times New Roman"/>
                <w:sz w:val="24"/>
                <w:szCs w:val="24"/>
              </w:rPr>
              <w:t xml:space="preserve">ass </w:t>
            </w:r>
            <w:r w:rsidR="001E002A">
              <w:rPr>
                <w:rFonts w:ascii="Times New Roman" w:hAnsi="Times New Roman" w:cs="Times New Roman"/>
                <w:sz w:val="24"/>
                <w:szCs w:val="24"/>
              </w:rPr>
              <w:t>i</w:t>
            </w:r>
            <w:r w:rsidRPr="00B059C7">
              <w:rPr>
                <w:rFonts w:ascii="Times New Roman" w:hAnsi="Times New Roman" w:cs="Times New Roman"/>
                <w:sz w:val="24"/>
                <w:szCs w:val="24"/>
              </w:rPr>
              <w:t xml:space="preserve">ndex </w:t>
            </w:r>
          </w:p>
        </w:tc>
      </w:tr>
      <w:tr w:rsidR="007C470E" w:rsidRPr="00B059C7" w14:paraId="7856856E" w14:textId="77777777" w:rsidTr="00BF2985">
        <w:trPr>
          <w:trHeight w:val="432"/>
        </w:trPr>
        <w:tc>
          <w:tcPr>
            <w:tcW w:w="2610" w:type="dxa"/>
          </w:tcPr>
          <w:p w14:paraId="1C42460D"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BMI z-score</w:t>
            </w:r>
          </w:p>
        </w:tc>
        <w:tc>
          <w:tcPr>
            <w:tcW w:w="10170" w:type="dxa"/>
          </w:tcPr>
          <w:p w14:paraId="358632C5"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Age- and sex-specific standardized BMI score</w:t>
            </w:r>
          </w:p>
        </w:tc>
      </w:tr>
      <w:tr w:rsidR="007C470E" w:rsidRPr="00B059C7" w14:paraId="3D256FC2" w14:textId="77777777" w:rsidTr="00BF2985">
        <w:trPr>
          <w:trHeight w:val="432"/>
        </w:trPr>
        <w:tc>
          <w:tcPr>
            <w:tcW w:w="2610" w:type="dxa"/>
          </w:tcPr>
          <w:p w14:paraId="2A49D34F" w14:textId="77777777" w:rsidR="007C470E" w:rsidRPr="00B059C7" w:rsidRDefault="00111337"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Body fat percentage</w:t>
            </w:r>
          </w:p>
        </w:tc>
        <w:tc>
          <w:tcPr>
            <w:tcW w:w="10170" w:type="dxa"/>
          </w:tcPr>
          <w:p w14:paraId="6D3C4B66" w14:textId="77777777" w:rsidR="007C470E" w:rsidRPr="00B059C7" w:rsidRDefault="00F609FD"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Body fat m</w:t>
            </w:r>
            <w:r w:rsidR="007C470E" w:rsidRPr="00B059C7">
              <w:rPr>
                <w:rFonts w:ascii="Times New Roman" w:hAnsi="Times New Roman" w:cs="Times New Roman"/>
                <w:sz w:val="24"/>
                <w:szCs w:val="24"/>
              </w:rPr>
              <w:t>easured using bioelectrical impedance</w:t>
            </w:r>
          </w:p>
        </w:tc>
      </w:tr>
      <w:tr w:rsidR="007C470E" w:rsidRPr="00B059C7" w14:paraId="0A480297" w14:textId="77777777" w:rsidTr="00BF2985">
        <w:trPr>
          <w:trHeight w:val="432"/>
        </w:trPr>
        <w:tc>
          <w:tcPr>
            <w:tcW w:w="2610" w:type="dxa"/>
            <w:tcBorders>
              <w:bottom w:val="single" w:sz="8" w:space="0" w:color="auto"/>
            </w:tcBorders>
          </w:tcPr>
          <w:p w14:paraId="603D27F0"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Cadence (steps/min)</w:t>
            </w:r>
          </w:p>
        </w:tc>
        <w:tc>
          <w:tcPr>
            <w:tcW w:w="10170" w:type="dxa"/>
            <w:tcBorders>
              <w:bottom w:val="single" w:sz="8" w:space="0" w:color="auto"/>
            </w:tcBorders>
          </w:tcPr>
          <w:p w14:paraId="25320073" w14:textId="77777777" w:rsidR="007C470E" w:rsidRPr="00B059C7" w:rsidRDefault="007C470E" w:rsidP="00C31702">
            <w:pPr>
              <w:pStyle w:val="PlainText"/>
              <w:rPr>
                <w:rFonts w:ascii="Times New Roman" w:hAnsi="Times New Roman" w:cs="Times New Roman"/>
                <w:sz w:val="24"/>
                <w:szCs w:val="24"/>
              </w:rPr>
            </w:pPr>
            <w:r w:rsidRPr="00B059C7">
              <w:rPr>
                <w:rFonts w:ascii="Times New Roman" w:hAnsi="Times New Roman" w:cs="Times New Roman"/>
                <w:sz w:val="24"/>
                <w:szCs w:val="24"/>
              </w:rPr>
              <w:t>Accumulated step count in five minutes divided by 5</w:t>
            </w:r>
          </w:p>
        </w:tc>
      </w:tr>
    </w:tbl>
    <w:p w14:paraId="079800EC" w14:textId="77777777" w:rsidR="007C470E" w:rsidRPr="00B059C7" w:rsidRDefault="00796EA6" w:rsidP="00796EA6">
      <w:pPr>
        <w:spacing w:line="240" w:lineRule="auto"/>
        <w:rPr>
          <w:rFonts w:ascii="Times New Roman" w:eastAsiaTheme="majorEastAsia" w:hAnsi="Times New Roman" w:cs="Times New Roman"/>
          <w:b/>
          <w:color w:val="000000" w:themeColor="text1"/>
        </w:rPr>
      </w:pPr>
      <w:r w:rsidRPr="00B059C7">
        <w:rPr>
          <w:rFonts w:ascii="Times New Roman" w:eastAsiaTheme="majorEastAsia" w:hAnsi="Times New Roman" w:cs="Times New Roman"/>
          <w:b/>
          <w:color w:val="000000" w:themeColor="text1"/>
        </w:rPr>
        <w:br w:type="page"/>
      </w:r>
    </w:p>
    <w:p w14:paraId="6D681BB3" w14:textId="77777777" w:rsidR="007C470E" w:rsidRPr="009E3B8D" w:rsidRDefault="007C470E" w:rsidP="00594E12">
      <w:pPr>
        <w:pStyle w:val="Caption"/>
        <w:keepNext/>
        <w:contextualSpacing/>
        <w:rPr>
          <w:rFonts w:ascii="Times New Roman" w:hAnsi="Times New Roman" w:cs="Times New Roman"/>
          <w:b/>
          <w:i w:val="0"/>
          <w:color w:val="auto"/>
          <w:sz w:val="24"/>
          <w:szCs w:val="24"/>
        </w:rPr>
      </w:pPr>
      <w:r w:rsidRPr="009E3B8D">
        <w:rPr>
          <w:rFonts w:ascii="Times New Roman" w:hAnsi="Times New Roman" w:cs="Times New Roman"/>
          <w:b/>
          <w:i w:val="0"/>
          <w:color w:val="auto"/>
          <w:sz w:val="24"/>
          <w:szCs w:val="24"/>
        </w:rPr>
        <w:lastRenderedPageBreak/>
        <w:t>Table 2</w:t>
      </w:r>
      <w:r w:rsidR="009E3B8D">
        <w:rPr>
          <w:rFonts w:ascii="Times New Roman" w:hAnsi="Times New Roman" w:cs="Times New Roman"/>
          <w:b/>
          <w:i w:val="0"/>
          <w:color w:val="auto"/>
          <w:sz w:val="24"/>
          <w:szCs w:val="24"/>
        </w:rPr>
        <w:t>:</w:t>
      </w:r>
      <w:r w:rsidR="00E35346" w:rsidRPr="009E3B8D">
        <w:rPr>
          <w:rFonts w:ascii="Times New Roman" w:hAnsi="Times New Roman" w:cs="Times New Roman"/>
          <w:b/>
          <w:i w:val="0"/>
          <w:color w:val="auto"/>
          <w:sz w:val="24"/>
          <w:szCs w:val="24"/>
        </w:rPr>
        <w:t xml:space="preserve"> </w:t>
      </w:r>
      <w:r w:rsidRPr="00B059C7">
        <w:rPr>
          <w:rFonts w:ascii="Times New Roman" w:hAnsi="Times New Roman" w:cs="Times New Roman"/>
          <w:i w:val="0"/>
          <w:color w:val="auto"/>
          <w:sz w:val="24"/>
          <w:szCs w:val="24"/>
        </w:rPr>
        <w:t>Participant characteristics across age groups</w:t>
      </w:r>
    </w:p>
    <w:tbl>
      <w:tblPr>
        <w:tblStyle w:val="TableGrid"/>
        <w:tblW w:w="10261" w:type="dxa"/>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68"/>
        <w:gridCol w:w="1805"/>
        <w:gridCol w:w="1167"/>
        <w:gridCol w:w="1802"/>
        <w:gridCol w:w="1170"/>
        <w:gridCol w:w="2249"/>
      </w:tblGrid>
      <w:tr w:rsidR="006D07BD" w:rsidRPr="000F19C5" w14:paraId="4F2857E2" w14:textId="77777777" w:rsidTr="00167EA8">
        <w:trPr>
          <w:trHeight w:val="432"/>
        </w:trPr>
        <w:tc>
          <w:tcPr>
            <w:tcW w:w="2068" w:type="dxa"/>
          </w:tcPr>
          <w:p w14:paraId="4DFB842F" w14:textId="77777777" w:rsidR="006D07BD" w:rsidRPr="000F19C5" w:rsidRDefault="006D07BD" w:rsidP="00796EA6">
            <w:pPr>
              <w:pStyle w:val="PlainText"/>
              <w:contextualSpacing/>
              <w:rPr>
                <w:rFonts w:ascii="Times New Roman" w:hAnsi="Times New Roman" w:cs="Times New Roman"/>
                <w:bCs/>
                <w:sz w:val="20"/>
                <w:szCs w:val="20"/>
                <w:u w:val="single"/>
              </w:rPr>
            </w:pPr>
            <w:r w:rsidRPr="000F19C5">
              <w:rPr>
                <w:rFonts w:ascii="Times New Roman" w:hAnsi="Times New Roman" w:cs="Times New Roman"/>
                <w:bCs/>
                <w:sz w:val="20"/>
                <w:szCs w:val="20"/>
                <w:u w:val="single"/>
              </w:rPr>
              <w:t>Age (years)</w:t>
            </w:r>
          </w:p>
        </w:tc>
        <w:tc>
          <w:tcPr>
            <w:tcW w:w="1805" w:type="dxa"/>
          </w:tcPr>
          <w:p w14:paraId="450AD71D" w14:textId="77777777" w:rsidR="006D07BD" w:rsidRPr="000F19C5" w:rsidRDefault="006D07BD" w:rsidP="00796EA6">
            <w:pPr>
              <w:pStyle w:val="PlainText"/>
              <w:contextualSpacing/>
              <w:jc w:val="center"/>
              <w:rPr>
                <w:rFonts w:ascii="Times New Roman" w:hAnsi="Times New Roman" w:cs="Times New Roman"/>
                <w:bCs/>
                <w:sz w:val="20"/>
                <w:szCs w:val="20"/>
                <w:u w:val="single"/>
              </w:rPr>
            </w:pPr>
            <w:r w:rsidRPr="000F19C5">
              <w:rPr>
                <w:rFonts w:ascii="Times New Roman" w:hAnsi="Times New Roman" w:cs="Times New Roman"/>
                <w:bCs/>
                <w:sz w:val="20"/>
                <w:szCs w:val="20"/>
                <w:u w:val="single"/>
              </w:rPr>
              <w:t>6-8</w:t>
            </w:r>
          </w:p>
        </w:tc>
        <w:tc>
          <w:tcPr>
            <w:tcW w:w="1167" w:type="dxa"/>
          </w:tcPr>
          <w:p w14:paraId="4BEB5DC8" w14:textId="77777777" w:rsidR="006D07BD" w:rsidRPr="000F19C5" w:rsidRDefault="006D07BD" w:rsidP="00796EA6">
            <w:pPr>
              <w:pStyle w:val="PlainText"/>
              <w:contextualSpacing/>
              <w:jc w:val="center"/>
              <w:rPr>
                <w:rFonts w:ascii="Times New Roman" w:hAnsi="Times New Roman" w:cs="Times New Roman"/>
                <w:bCs/>
                <w:sz w:val="20"/>
                <w:szCs w:val="20"/>
                <w:u w:val="single"/>
              </w:rPr>
            </w:pPr>
            <w:r w:rsidRPr="000F19C5">
              <w:rPr>
                <w:rFonts w:ascii="Times New Roman" w:hAnsi="Times New Roman" w:cs="Times New Roman"/>
                <w:bCs/>
                <w:sz w:val="20"/>
                <w:szCs w:val="20"/>
                <w:u w:val="single"/>
              </w:rPr>
              <w:t>9-11</w:t>
            </w:r>
          </w:p>
        </w:tc>
        <w:tc>
          <w:tcPr>
            <w:tcW w:w="1802" w:type="dxa"/>
          </w:tcPr>
          <w:p w14:paraId="1F79B13A" w14:textId="77777777" w:rsidR="006D07BD" w:rsidRPr="000F19C5" w:rsidRDefault="006D07BD" w:rsidP="00796EA6">
            <w:pPr>
              <w:pStyle w:val="PlainText"/>
              <w:contextualSpacing/>
              <w:jc w:val="center"/>
              <w:rPr>
                <w:rFonts w:ascii="Times New Roman" w:hAnsi="Times New Roman" w:cs="Times New Roman"/>
                <w:bCs/>
                <w:sz w:val="20"/>
                <w:szCs w:val="20"/>
                <w:u w:val="single"/>
              </w:rPr>
            </w:pPr>
            <w:r w:rsidRPr="000F19C5">
              <w:rPr>
                <w:rFonts w:ascii="Times New Roman" w:hAnsi="Times New Roman" w:cs="Times New Roman"/>
                <w:bCs/>
                <w:sz w:val="20"/>
                <w:szCs w:val="20"/>
                <w:u w:val="single"/>
              </w:rPr>
              <w:t>12-14</w:t>
            </w:r>
          </w:p>
        </w:tc>
        <w:tc>
          <w:tcPr>
            <w:tcW w:w="1170" w:type="dxa"/>
          </w:tcPr>
          <w:p w14:paraId="1A90C34F" w14:textId="77777777" w:rsidR="006D07BD" w:rsidRPr="000F19C5" w:rsidRDefault="006D07BD" w:rsidP="00796EA6">
            <w:pPr>
              <w:pStyle w:val="PlainText"/>
              <w:contextualSpacing/>
              <w:jc w:val="center"/>
              <w:rPr>
                <w:rFonts w:ascii="Times New Roman" w:hAnsi="Times New Roman" w:cs="Times New Roman"/>
                <w:bCs/>
                <w:sz w:val="20"/>
                <w:szCs w:val="20"/>
                <w:u w:val="single"/>
              </w:rPr>
            </w:pPr>
            <w:r w:rsidRPr="000F19C5">
              <w:rPr>
                <w:rFonts w:ascii="Times New Roman" w:hAnsi="Times New Roman" w:cs="Times New Roman"/>
                <w:bCs/>
                <w:sz w:val="20"/>
                <w:szCs w:val="20"/>
                <w:u w:val="single"/>
              </w:rPr>
              <w:t>15-17</w:t>
            </w:r>
          </w:p>
        </w:tc>
        <w:tc>
          <w:tcPr>
            <w:tcW w:w="2249" w:type="dxa"/>
          </w:tcPr>
          <w:p w14:paraId="3EA15AE2" w14:textId="77777777" w:rsidR="006D07BD" w:rsidRPr="000F19C5" w:rsidRDefault="006D07BD" w:rsidP="00796EA6">
            <w:pPr>
              <w:pStyle w:val="PlainText"/>
              <w:contextualSpacing/>
              <w:jc w:val="center"/>
              <w:rPr>
                <w:rFonts w:ascii="Times New Roman" w:hAnsi="Times New Roman" w:cs="Times New Roman"/>
                <w:bCs/>
                <w:sz w:val="20"/>
                <w:szCs w:val="20"/>
                <w:u w:val="single"/>
              </w:rPr>
            </w:pPr>
            <w:r w:rsidRPr="000F19C5">
              <w:rPr>
                <w:rFonts w:ascii="Times New Roman" w:hAnsi="Times New Roman" w:cs="Times New Roman"/>
                <w:bCs/>
                <w:sz w:val="20"/>
                <w:szCs w:val="20"/>
                <w:u w:val="single"/>
              </w:rPr>
              <w:t>18-20</w:t>
            </w:r>
          </w:p>
        </w:tc>
      </w:tr>
      <w:tr w:rsidR="006D07BD" w:rsidRPr="000F19C5" w14:paraId="153D467E" w14:textId="77777777" w:rsidTr="00167EA8">
        <w:trPr>
          <w:trHeight w:val="432"/>
        </w:trPr>
        <w:tc>
          <w:tcPr>
            <w:tcW w:w="2068" w:type="dxa"/>
          </w:tcPr>
          <w:p w14:paraId="59C05364" w14:textId="77777777" w:rsidR="006D07BD" w:rsidRPr="000F19C5" w:rsidRDefault="006D07BD" w:rsidP="00796EA6">
            <w:pPr>
              <w:pStyle w:val="PlainText"/>
              <w:contextualSpacing/>
              <w:rPr>
                <w:rFonts w:ascii="Times New Roman" w:hAnsi="Times New Roman" w:cs="Times New Roman"/>
                <w:bCs/>
                <w:sz w:val="20"/>
                <w:szCs w:val="20"/>
              </w:rPr>
            </w:pPr>
            <w:r w:rsidRPr="000F19C5">
              <w:rPr>
                <w:rFonts w:ascii="Times New Roman" w:hAnsi="Times New Roman" w:cs="Times New Roman"/>
                <w:bCs/>
                <w:sz w:val="20"/>
                <w:szCs w:val="20"/>
              </w:rPr>
              <w:t>n</w:t>
            </w:r>
          </w:p>
        </w:tc>
        <w:tc>
          <w:tcPr>
            <w:tcW w:w="1805" w:type="dxa"/>
            <w:vAlign w:val="center"/>
          </w:tcPr>
          <w:p w14:paraId="424BF872" w14:textId="77777777" w:rsidR="006D07BD" w:rsidRPr="000F19C5" w:rsidRDefault="00741011"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6</w:t>
            </w:r>
          </w:p>
        </w:tc>
        <w:tc>
          <w:tcPr>
            <w:tcW w:w="1167" w:type="dxa"/>
            <w:vAlign w:val="center"/>
          </w:tcPr>
          <w:p w14:paraId="77871470" w14:textId="77777777" w:rsidR="006D07BD" w:rsidRPr="000F19C5" w:rsidRDefault="00741011"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7</w:t>
            </w:r>
          </w:p>
        </w:tc>
        <w:tc>
          <w:tcPr>
            <w:tcW w:w="1802" w:type="dxa"/>
            <w:vAlign w:val="center"/>
          </w:tcPr>
          <w:p w14:paraId="14280387" w14:textId="77777777" w:rsidR="006D07BD" w:rsidRPr="000F19C5" w:rsidRDefault="00741011"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15</w:t>
            </w:r>
          </w:p>
        </w:tc>
        <w:tc>
          <w:tcPr>
            <w:tcW w:w="1170" w:type="dxa"/>
            <w:vAlign w:val="center"/>
          </w:tcPr>
          <w:p w14:paraId="5E1C08D0" w14:textId="77777777" w:rsidR="006D07BD" w:rsidRPr="000F19C5" w:rsidRDefault="00741011"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19</w:t>
            </w:r>
          </w:p>
        </w:tc>
        <w:tc>
          <w:tcPr>
            <w:tcW w:w="2249" w:type="dxa"/>
            <w:vAlign w:val="center"/>
          </w:tcPr>
          <w:p w14:paraId="748B0B4C" w14:textId="77777777" w:rsidR="006D07BD" w:rsidRPr="000F19C5" w:rsidRDefault="00741011"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22</w:t>
            </w:r>
          </w:p>
        </w:tc>
      </w:tr>
      <w:tr w:rsidR="006D07BD" w:rsidRPr="000F19C5" w14:paraId="43F3B779" w14:textId="77777777" w:rsidTr="00167EA8">
        <w:trPr>
          <w:trHeight w:val="432"/>
        </w:trPr>
        <w:tc>
          <w:tcPr>
            <w:tcW w:w="2068" w:type="dxa"/>
          </w:tcPr>
          <w:p w14:paraId="6AC60831" w14:textId="77777777" w:rsidR="006D07BD" w:rsidRPr="000F19C5" w:rsidRDefault="006D07BD" w:rsidP="00796EA6">
            <w:pPr>
              <w:pStyle w:val="PlainText"/>
              <w:contextualSpacing/>
              <w:rPr>
                <w:rFonts w:ascii="Times New Roman" w:hAnsi="Times New Roman" w:cs="Times New Roman"/>
                <w:bCs/>
                <w:sz w:val="20"/>
                <w:szCs w:val="20"/>
              </w:rPr>
            </w:pPr>
            <w:r w:rsidRPr="000F19C5">
              <w:rPr>
                <w:rFonts w:ascii="Times New Roman" w:hAnsi="Times New Roman" w:cs="Times New Roman"/>
                <w:bCs/>
                <w:sz w:val="20"/>
                <w:szCs w:val="20"/>
              </w:rPr>
              <w:t>Height (cm)</w:t>
            </w:r>
          </w:p>
        </w:tc>
        <w:tc>
          <w:tcPr>
            <w:tcW w:w="1805" w:type="dxa"/>
            <w:vAlign w:val="center"/>
          </w:tcPr>
          <w:p w14:paraId="4A353763" w14:textId="77777777" w:rsidR="006D07BD" w:rsidRPr="000F19C5" w:rsidRDefault="00741011"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132</w:t>
            </w:r>
            <w:r w:rsidRPr="000F19C5">
              <w:rPr>
                <w:rFonts w:ascii="Times New Roman" w:hAnsi="Times New Roman" w:cs="Times New Roman"/>
                <w:sz w:val="20"/>
                <w:szCs w:val="20"/>
              </w:rPr>
              <w:t xml:space="preserve"> </w:t>
            </w:r>
            <w:r w:rsidR="006D07BD" w:rsidRPr="000F19C5">
              <w:rPr>
                <w:rFonts w:ascii="Times New Roman" w:hAnsi="Times New Roman" w:cs="Times New Roman"/>
                <w:sz w:val="20"/>
                <w:szCs w:val="20"/>
              </w:rPr>
              <w:t xml:space="preserve">± </w:t>
            </w:r>
            <w:r>
              <w:rPr>
                <w:rFonts w:ascii="Times New Roman" w:hAnsi="Times New Roman" w:cs="Times New Roman"/>
                <w:sz w:val="20"/>
                <w:szCs w:val="20"/>
              </w:rPr>
              <w:t>6.5</w:t>
            </w:r>
          </w:p>
        </w:tc>
        <w:tc>
          <w:tcPr>
            <w:tcW w:w="1167" w:type="dxa"/>
            <w:vAlign w:val="center"/>
          </w:tcPr>
          <w:p w14:paraId="769AA6E8" w14:textId="77777777" w:rsidR="006D07BD" w:rsidRPr="000F19C5" w:rsidRDefault="00741011"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144</w:t>
            </w:r>
            <w:r w:rsidRPr="000F19C5">
              <w:rPr>
                <w:rFonts w:ascii="Times New Roman" w:hAnsi="Times New Roman" w:cs="Times New Roman"/>
                <w:sz w:val="20"/>
                <w:szCs w:val="20"/>
              </w:rPr>
              <w:t xml:space="preserve"> </w:t>
            </w:r>
            <w:r w:rsidR="006D07BD" w:rsidRPr="000F19C5">
              <w:rPr>
                <w:rFonts w:ascii="Times New Roman" w:hAnsi="Times New Roman" w:cs="Times New Roman"/>
                <w:sz w:val="20"/>
                <w:szCs w:val="20"/>
              </w:rPr>
              <w:t xml:space="preserve">± </w:t>
            </w:r>
            <w:r>
              <w:rPr>
                <w:rFonts w:ascii="Times New Roman" w:hAnsi="Times New Roman" w:cs="Times New Roman"/>
                <w:sz w:val="20"/>
                <w:szCs w:val="20"/>
              </w:rPr>
              <w:t>4.5</w:t>
            </w:r>
          </w:p>
        </w:tc>
        <w:tc>
          <w:tcPr>
            <w:tcW w:w="1802" w:type="dxa"/>
            <w:vAlign w:val="center"/>
          </w:tcPr>
          <w:p w14:paraId="2601F93C" w14:textId="77777777" w:rsidR="006D07BD" w:rsidRPr="000F19C5" w:rsidRDefault="00741011"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160</w:t>
            </w:r>
            <w:r w:rsidR="006D07BD" w:rsidRPr="000F19C5">
              <w:rPr>
                <w:rFonts w:ascii="Times New Roman" w:hAnsi="Times New Roman" w:cs="Times New Roman"/>
                <w:sz w:val="20"/>
                <w:szCs w:val="20"/>
              </w:rPr>
              <w:t xml:space="preserve"> ± </w:t>
            </w:r>
            <w:r>
              <w:rPr>
                <w:rFonts w:ascii="Times New Roman" w:hAnsi="Times New Roman" w:cs="Times New Roman"/>
                <w:sz w:val="20"/>
                <w:szCs w:val="20"/>
              </w:rPr>
              <w:t>8.1</w:t>
            </w:r>
          </w:p>
        </w:tc>
        <w:tc>
          <w:tcPr>
            <w:tcW w:w="1170" w:type="dxa"/>
            <w:vAlign w:val="center"/>
          </w:tcPr>
          <w:p w14:paraId="34C33C74" w14:textId="77777777"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1</w:t>
            </w:r>
            <w:r w:rsidR="00741011">
              <w:rPr>
                <w:rFonts w:ascii="Times New Roman" w:hAnsi="Times New Roman" w:cs="Times New Roman"/>
                <w:sz w:val="20"/>
                <w:szCs w:val="20"/>
              </w:rPr>
              <w:t>67</w:t>
            </w:r>
            <w:r w:rsidRPr="000F19C5">
              <w:rPr>
                <w:rFonts w:ascii="Times New Roman" w:hAnsi="Times New Roman" w:cs="Times New Roman"/>
                <w:sz w:val="20"/>
                <w:szCs w:val="20"/>
              </w:rPr>
              <w:t xml:space="preserve"> ± </w:t>
            </w:r>
            <w:r w:rsidR="00741011">
              <w:rPr>
                <w:rFonts w:ascii="Times New Roman" w:hAnsi="Times New Roman" w:cs="Times New Roman"/>
                <w:sz w:val="20"/>
                <w:szCs w:val="20"/>
              </w:rPr>
              <w:t>9.</w:t>
            </w:r>
            <w:r w:rsidRPr="000F19C5">
              <w:rPr>
                <w:rFonts w:ascii="Times New Roman" w:hAnsi="Times New Roman" w:cs="Times New Roman"/>
                <w:sz w:val="20"/>
                <w:szCs w:val="20"/>
              </w:rPr>
              <w:t>0</w:t>
            </w:r>
          </w:p>
        </w:tc>
        <w:tc>
          <w:tcPr>
            <w:tcW w:w="2249" w:type="dxa"/>
            <w:vAlign w:val="center"/>
          </w:tcPr>
          <w:p w14:paraId="40F2F6D2" w14:textId="77777777"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1</w:t>
            </w:r>
            <w:r w:rsidR="001B6309">
              <w:rPr>
                <w:rFonts w:ascii="Times New Roman" w:hAnsi="Times New Roman" w:cs="Times New Roman"/>
                <w:sz w:val="20"/>
                <w:szCs w:val="20"/>
              </w:rPr>
              <w:t>71</w:t>
            </w:r>
            <w:r w:rsidRPr="000F19C5">
              <w:rPr>
                <w:rFonts w:ascii="Times New Roman" w:hAnsi="Times New Roman" w:cs="Times New Roman"/>
                <w:sz w:val="20"/>
                <w:szCs w:val="20"/>
              </w:rPr>
              <w:t xml:space="preserve"> ± </w:t>
            </w:r>
            <w:r w:rsidR="001B6309">
              <w:rPr>
                <w:rFonts w:ascii="Times New Roman" w:hAnsi="Times New Roman" w:cs="Times New Roman"/>
                <w:sz w:val="20"/>
                <w:szCs w:val="20"/>
              </w:rPr>
              <w:t>8.6</w:t>
            </w:r>
          </w:p>
        </w:tc>
      </w:tr>
      <w:tr w:rsidR="006D07BD" w:rsidRPr="000F19C5" w14:paraId="3C68D8F2" w14:textId="77777777" w:rsidTr="00167EA8">
        <w:trPr>
          <w:trHeight w:val="432"/>
        </w:trPr>
        <w:tc>
          <w:tcPr>
            <w:tcW w:w="2068" w:type="dxa"/>
          </w:tcPr>
          <w:p w14:paraId="77D266FC" w14:textId="77777777" w:rsidR="006D07BD" w:rsidRPr="000F19C5" w:rsidRDefault="006D07BD" w:rsidP="00796EA6">
            <w:pPr>
              <w:pStyle w:val="PlainText"/>
              <w:contextualSpacing/>
              <w:rPr>
                <w:rFonts w:ascii="Times New Roman" w:hAnsi="Times New Roman" w:cs="Times New Roman"/>
                <w:bCs/>
                <w:sz w:val="20"/>
                <w:szCs w:val="20"/>
              </w:rPr>
            </w:pPr>
            <w:r w:rsidRPr="000F19C5">
              <w:rPr>
                <w:rFonts w:ascii="Times New Roman" w:hAnsi="Times New Roman" w:cs="Times New Roman"/>
                <w:bCs/>
                <w:sz w:val="20"/>
                <w:szCs w:val="20"/>
              </w:rPr>
              <w:t>Weight (kg)</w:t>
            </w:r>
          </w:p>
        </w:tc>
        <w:tc>
          <w:tcPr>
            <w:tcW w:w="1805" w:type="dxa"/>
            <w:vAlign w:val="center"/>
          </w:tcPr>
          <w:p w14:paraId="5DC5BD11" w14:textId="77777777" w:rsidR="006D07BD" w:rsidRPr="000F19C5" w:rsidRDefault="001B6309"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29.2</w:t>
            </w:r>
            <w:r w:rsidR="006D07BD" w:rsidRPr="000F19C5">
              <w:rPr>
                <w:rFonts w:ascii="Times New Roman" w:hAnsi="Times New Roman" w:cs="Times New Roman"/>
                <w:sz w:val="20"/>
                <w:szCs w:val="20"/>
              </w:rPr>
              <w:t xml:space="preserve"> ± </w:t>
            </w:r>
            <w:r>
              <w:rPr>
                <w:rFonts w:ascii="Times New Roman" w:hAnsi="Times New Roman" w:cs="Times New Roman"/>
                <w:sz w:val="20"/>
                <w:szCs w:val="20"/>
              </w:rPr>
              <w:t>5.5</w:t>
            </w:r>
          </w:p>
        </w:tc>
        <w:tc>
          <w:tcPr>
            <w:tcW w:w="1167" w:type="dxa"/>
            <w:vAlign w:val="center"/>
          </w:tcPr>
          <w:p w14:paraId="05F32832" w14:textId="77777777" w:rsidR="006D07BD" w:rsidRPr="000F19C5" w:rsidRDefault="001B6309"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42.5</w:t>
            </w:r>
            <w:r w:rsidR="006D07BD" w:rsidRPr="000F19C5">
              <w:rPr>
                <w:rFonts w:ascii="Times New Roman" w:hAnsi="Times New Roman" w:cs="Times New Roman"/>
                <w:sz w:val="20"/>
                <w:szCs w:val="20"/>
              </w:rPr>
              <w:t xml:space="preserve"> ± </w:t>
            </w:r>
            <w:r>
              <w:rPr>
                <w:rFonts w:ascii="Times New Roman" w:hAnsi="Times New Roman" w:cs="Times New Roman"/>
                <w:sz w:val="20"/>
                <w:szCs w:val="20"/>
              </w:rPr>
              <w:t>6.5</w:t>
            </w:r>
          </w:p>
        </w:tc>
        <w:tc>
          <w:tcPr>
            <w:tcW w:w="1802" w:type="dxa"/>
            <w:vAlign w:val="center"/>
          </w:tcPr>
          <w:p w14:paraId="5C59B2AC" w14:textId="77777777" w:rsidR="006D07BD" w:rsidRPr="000F19C5" w:rsidRDefault="001B6309"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56.7</w:t>
            </w:r>
            <w:r w:rsidR="006D07BD" w:rsidRPr="000F19C5">
              <w:rPr>
                <w:rFonts w:ascii="Times New Roman" w:hAnsi="Times New Roman" w:cs="Times New Roman"/>
                <w:sz w:val="20"/>
                <w:szCs w:val="20"/>
              </w:rPr>
              <w:t xml:space="preserve"> ± 1</w:t>
            </w:r>
            <w:r>
              <w:rPr>
                <w:rFonts w:ascii="Times New Roman" w:hAnsi="Times New Roman" w:cs="Times New Roman"/>
                <w:sz w:val="20"/>
                <w:szCs w:val="20"/>
              </w:rPr>
              <w:t>6.8</w:t>
            </w:r>
          </w:p>
        </w:tc>
        <w:tc>
          <w:tcPr>
            <w:tcW w:w="1170" w:type="dxa"/>
            <w:vAlign w:val="center"/>
          </w:tcPr>
          <w:p w14:paraId="78284646" w14:textId="77777777"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6</w:t>
            </w:r>
            <w:r w:rsidR="001B6309">
              <w:rPr>
                <w:rFonts w:ascii="Times New Roman" w:hAnsi="Times New Roman" w:cs="Times New Roman"/>
                <w:sz w:val="20"/>
                <w:szCs w:val="20"/>
              </w:rPr>
              <w:t>6.9</w:t>
            </w:r>
            <w:r w:rsidRPr="000F19C5">
              <w:rPr>
                <w:rFonts w:ascii="Times New Roman" w:hAnsi="Times New Roman" w:cs="Times New Roman"/>
                <w:sz w:val="20"/>
                <w:szCs w:val="20"/>
              </w:rPr>
              <w:t xml:space="preserve"> ± </w:t>
            </w:r>
            <w:r w:rsidR="001B6309">
              <w:rPr>
                <w:rFonts w:ascii="Times New Roman" w:hAnsi="Times New Roman" w:cs="Times New Roman"/>
                <w:sz w:val="20"/>
                <w:szCs w:val="20"/>
              </w:rPr>
              <w:t>21</w:t>
            </w:r>
            <w:r w:rsidRPr="000F19C5">
              <w:rPr>
                <w:rFonts w:ascii="Times New Roman" w:hAnsi="Times New Roman" w:cs="Times New Roman"/>
                <w:sz w:val="20"/>
                <w:szCs w:val="20"/>
              </w:rPr>
              <w:t>.6</w:t>
            </w:r>
          </w:p>
        </w:tc>
        <w:tc>
          <w:tcPr>
            <w:tcW w:w="2249" w:type="dxa"/>
            <w:vAlign w:val="center"/>
          </w:tcPr>
          <w:p w14:paraId="3C1CEACF" w14:textId="77777777"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6</w:t>
            </w:r>
            <w:r w:rsidR="001B6309">
              <w:rPr>
                <w:rFonts w:ascii="Times New Roman" w:hAnsi="Times New Roman" w:cs="Times New Roman"/>
                <w:sz w:val="20"/>
                <w:szCs w:val="20"/>
              </w:rPr>
              <w:t>8.0</w:t>
            </w:r>
            <w:r w:rsidRPr="000F19C5">
              <w:rPr>
                <w:rFonts w:ascii="Times New Roman" w:hAnsi="Times New Roman" w:cs="Times New Roman"/>
                <w:sz w:val="20"/>
                <w:szCs w:val="20"/>
              </w:rPr>
              <w:t xml:space="preserve"> ± 1</w:t>
            </w:r>
            <w:r w:rsidR="001B6309">
              <w:rPr>
                <w:rFonts w:ascii="Times New Roman" w:hAnsi="Times New Roman" w:cs="Times New Roman"/>
                <w:sz w:val="20"/>
                <w:szCs w:val="20"/>
              </w:rPr>
              <w:t>3.3</w:t>
            </w:r>
          </w:p>
        </w:tc>
      </w:tr>
      <w:tr w:rsidR="006D07BD" w:rsidRPr="000F19C5" w14:paraId="23D51DB3" w14:textId="77777777" w:rsidTr="00167EA8">
        <w:trPr>
          <w:trHeight w:val="432"/>
        </w:trPr>
        <w:tc>
          <w:tcPr>
            <w:tcW w:w="2068" w:type="dxa"/>
          </w:tcPr>
          <w:p w14:paraId="1D579C46" w14:textId="77777777" w:rsidR="006D07BD" w:rsidRPr="000F19C5" w:rsidRDefault="006D07BD" w:rsidP="00796EA6">
            <w:pPr>
              <w:pStyle w:val="PlainText"/>
              <w:contextualSpacing/>
              <w:rPr>
                <w:rFonts w:ascii="Times New Roman" w:hAnsi="Times New Roman" w:cs="Times New Roman"/>
                <w:bCs/>
                <w:sz w:val="20"/>
                <w:szCs w:val="20"/>
              </w:rPr>
            </w:pPr>
            <w:r w:rsidRPr="000F19C5">
              <w:rPr>
                <w:rFonts w:ascii="Times New Roman" w:hAnsi="Times New Roman" w:cs="Times New Roman"/>
                <w:bCs/>
                <w:sz w:val="20"/>
                <w:szCs w:val="20"/>
              </w:rPr>
              <w:t>Waist Circumference (cm)</w:t>
            </w:r>
          </w:p>
        </w:tc>
        <w:tc>
          <w:tcPr>
            <w:tcW w:w="1805" w:type="dxa"/>
            <w:vAlign w:val="center"/>
          </w:tcPr>
          <w:p w14:paraId="4512F389" w14:textId="77777777" w:rsidR="006D07BD" w:rsidRPr="000F19C5" w:rsidRDefault="001B6309"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56.9</w:t>
            </w:r>
            <w:r w:rsidR="006D07BD" w:rsidRPr="000F19C5">
              <w:rPr>
                <w:rFonts w:ascii="Times New Roman" w:hAnsi="Times New Roman" w:cs="Times New Roman"/>
                <w:sz w:val="20"/>
                <w:szCs w:val="20"/>
              </w:rPr>
              <w:t xml:space="preserve"> ± </w:t>
            </w:r>
            <w:r>
              <w:rPr>
                <w:rFonts w:ascii="Times New Roman" w:hAnsi="Times New Roman" w:cs="Times New Roman"/>
                <w:sz w:val="20"/>
                <w:szCs w:val="20"/>
              </w:rPr>
              <w:t>7.2</w:t>
            </w:r>
          </w:p>
        </w:tc>
        <w:tc>
          <w:tcPr>
            <w:tcW w:w="1167" w:type="dxa"/>
            <w:vAlign w:val="center"/>
          </w:tcPr>
          <w:p w14:paraId="03159AE7" w14:textId="77777777" w:rsidR="006D07BD" w:rsidRPr="000F19C5" w:rsidRDefault="001B6309"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68.0</w:t>
            </w:r>
            <w:r w:rsidR="006D07BD" w:rsidRPr="000F19C5">
              <w:rPr>
                <w:rFonts w:ascii="Times New Roman" w:hAnsi="Times New Roman" w:cs="Times New Roman"/>
                <w:sz w:val="20"/>
                <w:szCs w:val="20"/>
              </w:rPr>
              <w:t xml:space="preserve"> ± </w:t>
            </w:r>
            <w:r>
              <w:rPr>
                <w:rFonts w:ascii="Times New Roman" w:hAnsi="Times New Roman" w:cs="Times New Roman"/>
                <w:sz w:val="20"/>
                <w:szCs w:val="20"/>
              </w:rPr>
              <w:t>9</w:t>
            </w:r>
            <w:r w:rsidR="006D07BD" w:rsidRPr="000F19C5">
              <w:rPr>
                <w:rFonts w:ascii="Times New Roman" w:hAnsi="Times New Roman" w:cs="Times New Roman"/>
                <w:sz w:val="20"/>
                <w:szCs w:val="20"/>
              </w:rPr>
              <w:t>.6</w:t>
            </w:r>
          </w:p>
        </w:tc>
        <w:tc>
          <w:tcPr>
            <w:tcW w:w="1802" w:type="dxa"/>
            <w:vAlign w:val="center"/>
          </w:tcPr>
          <w:p w14:paraId="6EE43202" w14:textId="77777777" w:rsidR="006D07BD" w:rsidRPr="000F19C5" w:rsidRDefault="001B6309"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73</w:t>
            </w:r>
            <w:r w:rsidR="006D07BD" w:rsidRPr="000F19C5">
              <w:rPr>
                <w:rFonts w:ascii="Times New Roman" w:hAnsi="Times New Roman" w:cs="Times New Roman"/>
                <w:sz w:val="20"/>
                <w:szCs w:val="20"/>
              </w:rPr>
              <w:t>.</w:t>
            </w:r>
            <w:r>
              <w:rPr>
                <w:rFonts w:ascii="Times New Roman" w:hAnsi="Times New Roman" w:cs="Times New Roman"/>
                <w:sz w:val="20"/>
                <w:szCs w:val="20"/>
              </w:rPr>
              <w:t>4</w:t>
            </w:r>
            <w:r w:rsidR="006D07BD" w:rsidRPr="000F19C5">
              <w:rPr>
                <w:rFonts w:ascii="Times New Roman" w:hAnsi="Times New Roman" w:cs="Times New Roman"/>
                <w:sz w:val="20"/>
                <w:szCs w:val="20"/>
              </w:rPr>
              <w:t xml:space="preserve"> ± </w:t>
            </w:r>
            <w:r>
              <w:rPr>
                <w:rFonts w:ascii="Times New Roman" w:hAnsi="Times New Roman" w:cs="Times New Roman"/>
                <w:sz w:val="20"/>
                <w:szCs w:val="20"/>
              </w:rPr>
              <w:t>15.6</w:t>
            </w:r>
          </w:p>
        </w:tc>
        <w:tc>
          <w:tcPr>
            <w:tcW w:w="1170" w:type="dxa"/>
            <w:vAlign w:val="center"/>
          </w:tcPr>
          <w:p w14:paraId="435F695F" w14:textId="77777777"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7</w:t>
            </w:r>
            <w:r w:rsidR="001B6309">
              <w:rPr>
                <w:rFonts w:ascii="Times New Roman" w:hAnsi="Times New Roman" w:cs="Times New Roman"/>
                <w:sz w:val="20"/>
                <w:szCs w:val="20"/>
              </w:rPr>
              <w:t>6.3</w:t>
            </w:r>
            <w:r w:rsidRPr="000F19C5">
              <w:rPr>
                <w:rFonts w:ascii="Times New Roman" w:hAnsi="Times New Roman" w:cs="Times New Roman"/>
                <w:sz w:val="20"/>
                <w:szCs w:val="20"/>
              </w:rPr>
              <w:t xml:space="preserve"> ± 16</w:t>
            </w:r>
            <w:r w:rsidR="001B6309">
              <w:rPr>
                <w:rFonts w:ascii="Times New Roman" w:hAnsi="Times New Roman" w:cs="Times New Roman"/>
                <w:sz w:val="20"/>
                <w:szCs w:val="20"/>
              </w:rPr>
              <w:t>.0</w:t>
            </w:r>
          </w:p>
        </w:tc>
        <w:tc>
          <w:tcPr>
            <w:tcW w:w="2249" w:type="dxa"/>
            <w:vAlign w:val="center"/>
          </w:tcPr>
          <w:p w14:paraId="3E5A289E" w14:textId="77777777"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7</w:t>
            </w:r>
            <w:r w:rsidR="001B6309">
              <w:rPr>
                <w:rFonts w:ascii="Times New Roman" w:hAnsi="Times New Roman" w:cs="Times New Roman"/>
                <w:sz w:val="20"/>
                <w:szCs w:val="20"/>
              </w:rPr>
              <w:t>7.4</w:t>
            </w:r>
            <w:r w:rsidRPr="000F19C5">
              <w:rPr>
                <w:rFonts w:ascii="Times New Roman" w:hAnsi="Times New Roman" w:cs="Times New Roman"/>
                <w:sz w:val="20"/>
                <w:szCs w:val="20"/>
              </w:rPr>
              <w:t xml:space="preserve"> ± </w:t>
            </w:r>
            <w:r w:rsidR="001B6309">
              <w:rPr>
                <w:rFonts w:ascii="Times New Roman" w:hAnsi="Times New Roman" w:cs="Times New Roman"/>
                <w:sz w:val="20"/>
                <w:szCs w:val="20"/>
              </w:rPr>
              <w:t>10.4</w:t>
            </w:r>
          </w:p>
        </w:tc>
      </w:tr>
      <w:tr w:rsidR="006D07BD" w:rsidRPr="000F19C5" w14:paraId="07BBEEDA" w14:textId="77777777" w:rsidTr="00167EA8">
        <w:trPr>
          <w:trHeight w:val="432"/>
        </w:trPr>
        <w:tc>
          <w:tcPr>
            <w:tcW w:w="2068" w:type="dxa"/>
          </w:tcPr>
          <w:p w14:paraId="41E12FDF" w14:textId="77777777" w:rsidR="006D07BD" w:rsidRPr="000F19C5" w:rsidRDefault="006D07BD" w:rsidP="00796EA6">
            <w:pPr>
              <w:pStyle w:val="PlainText"/>
              <w:contextualSpacing/>
              <w:rPr>
                <w:rFonts w:ascii="Times New Roman" w:hAnsi="Times New Roman" w:cs="Times New Roman"/>
                <w:bCs/>
                <w:sz w:val="20"/>
                <w:szCs w:val="20"/>
              </w:rPr>
            </w:pPr>
            <w:r w:rsidRPr="000F19C5">
              <w:rPr>
                <w:rFonts w:ascii="Times New Roman" w:hAnsi="Times New Roman" w:cs="Times New Roman"/>
                <w:bCs/>
                <w:sz w:val="20"/>
                <w:szCs w:val="20"/>
              </w:rPr>
              <w:t>BMI (kg/m</w:t>
            </w:r>
            <w:r w:rsidRPr="000F19C5">
              <w:rPr>
                <w:rFonts w:ascii="Times New Roman" w:hAnsi="Times New Roman" w:cs="Times New Roman"/>
                <w:bCs/>
                <w:sz w:val="20"/>
                <w:szCs w:val="20"/>
                <w:vertAlign w:val="superscript"/>
              </w:rPr>
              <w:t>2</w:t>
            </w:r>
            <w:r w:rsidRPr="000F19C5">
              <w:rPr>
                <w:rFonts w:ascii="Times New Roman" w:hAnsi="Times New Roman" w:cs="Times New Roman"/>
                <w:bCs/>
                <w:sz w:val="20"/>
                <w:szCs w:val="20"/>
              </w:rPr>
              <w:t>)</w:t>
            </w:r>
          </w:p>
        </w:tc>
        <w:tc>
          <w:tcPr>
            <w:tcW w:w="1805" w:type="dxa"/>
            <w:vAlign w:val="center"/>
          </w:tcPr>
          <w:p w14:paraId="76F661AA" w14:textId="77777777"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1</w:t>
            </w:r>
            <w:r w:rsidR="001B6309">
              <w:rPr>
                <w:rFonts w:ascii="Times New Roman" w:hAnsi="Times New Roman" w:cs="Times New Roman"/>
                <w:sz w:val="20"/>
                <w:szCs w:val="20"/>
              </w:rPr>
              <w:t>6</w:t>
            </w:r>
            <w:r w:rsidRPr="000F19C5">
              <w:rPr>
                <w:rFonts w:ascii="Times New Roman" w:hAnsi="Times New Roman" w:cs="Times New Roman"/>
                <w:sz w:val="20"/>
                <w:szCs w:val="20"/>
              </w:rPr>
              <w:t>.</w:t>
            </w:r>
            <w:r w:rsidR="001B6309">
              <w:rPr>
                <w:rFonts w:ascii="Times New Roman" w:hAnsi="Times New Roman" w:cs="Times New Roman"/>
                <w:sz w:val="20"/>
                <w:szCs w:val="20"/>
              </w:rPr>
              <w:t>7</w:t>
            </w:r>
            <w:r w:rsidRPr="000F19C5">
              <w:rPr>
                <w:rFonts w:ascii="Times New Roman" w:hAnsi="Times New Roman" w:cs="Times New Roman"/>
                <w:sz w:val="20"/>
                <w:szCs w:val="20"/>
              </w:rPr>
              <w:t xml:space="preserve"> ± </w:t>
            </w:r>
            <w:r w:rsidR="001B6309">
              <w:rPr>
                <w:rFonts w:ascii="Times New Roman" w:hAnsi="Times New Roman" w:cs="Times New Roman"/>
                <w:sz w:val="20"/>
                <w:szCs w:val="20"/>
              </w:rPr>
              <w:t>3.0</w:t>
            </w:r>
          </w:p>
        </w:tc>
        <w:tc>
          <w:tcPr>
            <w:tcW w:w="1167" w:type="dxa"/>
            <w:vAlign w:val="center"/>
          </w:tcPr>
          <w:p w14:paraId="650DA6EC" w14:textId="77777777" w:rsidR="006D07BD" w:rsidRPr="000F19C5" w:rsidRDefault="001B6309"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20.4</w:t>
            </w:r>
            <w:r w:rsidR="006D07BD" w:rsidRPr="000F19C5">
              <w:rPr>
                <w:rFonts w:ascii="Times New Roman" w:hAnsi="Times New Roman" w:cs="Times New Roman"/>
                <w:sz w:val="20"/>
                <w:szCs w:val="20"/>
              </w:rPr>
              <w:t xml:space="preserve"> ± </w:t>
            </w:r>
            <w:r>
              <w:rPr>
                <w:rFonts w:ascii="Times New Roman" w:hAnsi="Times New Roman" w:cs="Times New Roman"/>
                <w:sz w:val="20"/>
                <w:szCs w:val="20"/>
              </w:rPr>
              <w:t>3.0</w:t>
            </w:r>
          </w:p>
        </w:tc>
        <w:tc>
          <w:tcPr>
            <w:tcW w:w="1802" w:type="dxa"/>
            <w:vAlign w:val="center"/>
          </w:tcPr>
          <w:p w14:paraId="57C9A8CA" w14:textId="77777777" w:rsidR="006D07BD" w:rsidRPr="000F19C5" w:rsidRDefault="001B6309"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22.1</w:t>
            </w:r>
            <w:r w:rsidR="006D07BD" w:rsidRPr="000F19C5">
              <w:rPr>
                <w:rFonts w:ascii="Times New Roman" w:hAnsi="Times New Roman" w:cs="Times New Roman"/>
                <w:sz w:val="20"/>
                <w:szCs w:val="20"/>
              </w:rPr>
              <w:t xml:space="preserve"> ± </w:t>
            </w:r>
            <w:r>
              <w:rPr>
                <w:rFonts w:ascii="Times New Roman" w:hAnsi="Times New Roman" w:cs="Times New Roman"/>
                <w:sz w:val="20"/>
                <w:szCs w:val="20"/>
              </w:rPr>
              <w:t>5.7</w:t>
            </w:r>
          </w:p>
        </w:tc>
        <w:tc>
          <w:tcPr>
            <w:tcW w:w="1170" w:type="dxa"/>
            <w:vAlign w:val="center"/>
          </w:tcPr>
          <w:p w14:paraId="6E5D2D4A" w14:textId="77777777"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23.</w:t>
            </w:r>
            <w:r w:rsidR="001B6309">
              <w:rPr>
                <w:rFonts w:ascii="Times New Roman" w:hAnsi="Times New Roman" w:cs="Times New Roman"/>
                <w:sz w:val="20"/>
                <w:szCs w:val="20"/>
              </w:rPr>
              <w:t>8</w:t>
            </w:r>
            <w:r w:rsidRPr="000F19C5">
              <w:rPr>
                <w:rFonts w:ascii="Times New Roman" w:hAnsi="Times New Roman" w:cs="Times New Roman"/>
                <w:sz w:val="20"/>
                <w:szCs w:val="20"/>
              </w:rPr>
              <w:t xml:space="preserve"> ± </w:t>
            </w:r>
            <w:r w:rsidR="001B6309">
              <w:rPr>
                <w:rFonts w:ascii="Times New Roman" w:hAnsi="Times New Roman" w:cs="Times New Roman"/>
                <w:sz w:val="20"/>
                <w:szCs w:val="20"/>
              </w:rPr>
              <w:t>6</w:t>
            </w:r>
            <w:r w:rsidRPr="000F19C5">
              <w:rPr>
                <w:rFonts w:ascii="Times New Roman" w:hAnsi="Times New Roman" w:cs="Times New Roman"/>
                <w:sz w:val="20"/>
                <w:szCs w:val="20"/>
              </w:rPr>
              <w:t>.9</w:t>
            </w:r>
          </w:p>
        </w:tc>
        <w:tc>
          <w:tcPr>
            <w:tcW w:w="2249" w:type="dxa"/>
            <w:vAlign w:val="center"/>
          </w:tcPr>
          <w:p w14:paraId="079F5CE8" w14:textId="77777777"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2</w:t>
            </w:r>
            <w:r w:rsidR="001B6309">
              <w:rPr>
                <w:rFonts w:ascii="Times New Roman" w:hAnsi="Times New Roman" w:cs="Times New Roman"/>
                <w:sz w:val="20"/>
                <w:szCs w:val="20"/>
              </w:rPr>
              <w:t>3.2</w:t>
            </w:r>
            <w:r w:rsidRPr="000F19C5">
              <w:rPr>
                <w:rFonts w:ascii="Times New Roman" w:hAnsi="Times New Roman" w:cs="Times New Roman"/>
                <w:sz w:val="20"/>
                <w:szCs w:val="20"/>
              </w:rPr>
              <w:t xml:space="preserve"> ± </w:t>
            </w:r>
            <w:r w:rsidR="001B6309">
              <w:rPr>
                <w:rFonts w:ascii="Times New Roman" w:hAnsi="Times New Roman" w:cs="Times New Roman"/>
                <w:sz w:val="20"/>
                <w:szCs w:val="20"/>
              </w:rPr>
              <w:t>3.7</w:t>
            </w:r>
          </w:p>
        </w:tc>
      </w:tr>
      <w:tr w:rsidR="006D07BD" w:rsidRPr="000F19C5" w14:paraId="3DF91CFB" w14:textId="77777777" w:rsidTr="00167EA8">
        <w:trPr>
          <w:trHeight w:val="432"/>
        </w:trPr>
        <w:tc>
          <w:tcPr>
            <w:tcW w:w="2068" w:type="dxa"/>
          </w:tcPr>
          <w:p w14:paraId="4FC6C802" w14:textId="77777777" w:rsidR="006D07BD" w:rsidRPr="000F19C5" w:rsidRDefault="006D07BD" w:rsidP="00796EA6">
            <w:pPr>
              <w:pStyle w:val="PlainText"/>
              <w:contextualSpacing/>
              <w:rPr>
                <w:rFonts w:ascii="Times New Roman" w:hAnsi="Times New Roman" w:cs="Times New Roman"/>
                <w:bCs/>
                <w:sz w:val="20"/>
                <w:szCs w:val="20"/>
              </w:rPr>
            </w:pPr>
            <w:r w:rsidRPr="000F19C5">
              <w:rPr>
                <w:rFonts w:ascii="Times New Roman" w:hAnsi="Times New Roman" w:cs="Times New Roman"/>
                <w:bCs/>
                <w:sz w:val="20"/>
                <w:szCs w:val="20"/>
              </w:rPr>
              <w:t>BMI z-score</w:t>
            </w:r>
          </w:p>
        </w:tc>
        <w:tc>
          <w:tcPr>
            <w:tcW w:w="1805" w:type="dxa"/>
            <w:vAlign w:val="center"/>
          </w:tcPr>
          <w:p w14:paraId="17F3D204" w14:textId="77777777"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0.</w:t>
            </w:r>
            <w:r w:rsidR="001B6309">
              <w:rPr>
                <w:rFonts w:ascii="Times New Roman" w:hAnsi="Times New Roman" w:cs="Times New Roman"/>
                <w:sz w:val="20"/>
                <w:szCs w:val="20"/>
              </w:rPr>
              <w:t>0</w:t>
            </w:r>
            <w:r w:rsidRPr="000F19C5">
              <w:rPr>
                <w:rFonts w:ascii="Times New Roman" w:hAnsi="Times New Roman" w:cs="Times New Roman"/>
                <w:sz w:val="20"/>
                <w:szCs w:val="20"/>
              </w:rPr>
              <w:t>6</w:t>
            </w:r>
            <w:r w:rsidR="001B6309">
              <w:rPr>
                <w:rFonts w:ascii="Times New Roman" w:hAnsi="Times New Roman" w:cs="Times New Roman"/>
                <w:sz w:val="20"/>
                <w:szCs w:val="20"/>
              </w:rPr>
              <w:t>4</w:t>
            </w:r>
            <w:r w:rsidRPr="000F19C5">
              <w:rPr>
                <w:rFonts w:ascii="Times New Roman" w:hAnsi="Times New Roman" w:cs="Times New Roman"/>
                <w:sz w:val="20"/>
                <w:szCs w:val="20"/>
              </w:rPr>
              <w:t xml:space="preserve"> ± </w:t>
            </w:r>
            <w:r w:rsidR="001B6309">
              <w:rPr>
                <w:rFonts w:ascii="Times New Roman" w:hAnsi="Times New Roman" w:cs="Times New Roman"/>
                <w:sz w:val="20"/>
                <w:szCs w:val="20"/>
              </w:rPr>
              <w:t>1.3</w:t>
            </w:r>
          </w:p>
        </w:tc>
        <w:tc>
          <w:tcPr>
            <w:tcW w:w="1167" w:type="dxa"/>
            <w:vAlign w:val="center"/>
          </w:tcPr>
          <w:p w14:paraId="7FCC9C65" w14:textId="77777777" w:rsidR="006D07BD" w:rsidRPr="000F19C5" w:rsidRDefault="001B6309" w:rsidP="00167EA8">
            <w:pPr>
              <w:pStyle w:val="PlainText"/>
              <w:contextualSpacing/>
              <w:rPr>
                <w:rFonts w:ascii="Times New Roman" w:hAnsi="Times New Roman" w:cs="Times New Roman"/>
                <w:sz w:val="20"/>
                <w:szCs w:val="20"/>
              </w:rPr>
            </w:pPr>
            <w:r>
              <w:rPr>
                <w:rFonts w:ascii="Times New Roman" w:hAnsi="Times New Roman" w:cs="Times New Roman"/>
                <w:sz w:val="20"/>
                <w:szCs w:val="20"/>
              </w:rPr>
              <w:t>0.923</w:t>
            </w:r>
            <w:r w:rsidR="006D07BD" w:rsidRPr="000F19C5">
              <w:rPr>
                <w:rFonts w:ascii="Times New Roman" w:hAnsi="Times New Roman" w:cs="Times New Roman"/>
                <w:sz w:val="20"/>
                <w:szCs w:val="20"/>
              </w:rPr>
              <w:t xml:space="preserve"> ± 0.</w:t>
            </w:r>
            <w:r>
              <w:rPr>
                <w:rFonts w:ascii="Times New Roman" w:hAnsi="Times New Roman" w:cs="Times New Roman"/>
                <w:sz w:val="20"/>
                <w:szCs w:val="20"/>
              </w:rPr>
              <w:t>9</w:t>
            </w:r>
          </w:p>
        </w:tc>
        <w:tc>
          <w:tcPr>
            <w:tcW w:w="1802" w:type="dxa"/>
            <w:vAlign w:val="center"/>
          </w:tcPr>
          <w:p w14:paraId="6798D0B1" w14:textId="77777777" w:rsidR="006D07BD" w:rsidRPr="000F19C5" w:rsidRDefault="001B6309"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 xml:space="preserve">0.538 </w:t>
            </w:r>
            <w:r w:rsidR="006D07BD" w:rsidRPr="000F19C5">
              <w:rPr>
                <w:rFonts w:ascii="Times New Roman" w:hAnsi="Times New Roman" w:cs="Times New Roman"/>
                <w:sz w:val="20"/>
                <w:szCs w:val="20"/>
              </w:rPr>
              <w:t>± 1.</w:t>
            </w:r>
            <w:r w:rsidR="00244BC0">
              <w:rPr>
                <w:rFonts w:ascii="Times New Roman" w:hAnsi="Times New Roman" w:cs="Times New Roman"/>
                <w:sz w:val="20"/>
                <w:szCs w:val="20"/>
              </w:rPr>
              <w:t>2</w:t>
            </w:r>
          </w:p>
        </w:tc>
        <w:tc>
          <w:tcPr>
            <w:tcW w:w="1170" w:type="dxa"/>
            <w:vAlign w:val="center"/>
          </w:tcPr>
          <w:p w14:paraId="6C8AF5D5" w14:textId="77777777" w:rsidR="006D07BD" w:rsidRPr="000F19C5" w:rsidRDefault="00244BC0" w:rsidP="00700F9D">
            <w:pPr>
              <w:pStyle w:val="PlainText"/>
              <w:contextualSpacing/>
              <w:jc w:val="center"/>
              <w:rPr>
                <w:rFonts w:ascii="Times New Roman" w:hAnsi="Times New Roman" w:cs="Times New Roman"/>
                <w:sz w:val="20"/>
                <w:szCs w:val="20"/>
              </w:rPr>
            </w:pPr>
            <w:r>
              <w:rPr>
                <w:rFonts w:ascii="Times New Roman" w:hAnsi="Times New Roman" w:cs="Times New Roman"/>
                <w:sz w:val="20"/>
                <w:szCs w:val="20"/>
              </w:rPr>
              <w:t>0</w:t>
            </w:r>
            <w:r w:rsidR="006D07BD" w:rsidRPr="000F19C5">
              <w:rPr>
                <w:rFonts w:ascii="Times New Roman" w:hAnsi="Times New Roman" w:cs="Times New Roman"/>
                <w:sz w:val="20"/>
                <w:szCs w:val="20"/>
              </w:rPr>
              <w:t>.</w:t>
            </w:r>
            <w:r>
              <w:rPr>
                <w:rFonts w:ascii="Times New Roman" w:hAnsi="Times New Roman" w:cs="Times New Roman"/>
                <w:sz w:val="20"/>
                <w:szCs w:val="20"/>
              </w:rPr>
              <w:t>371</w:t>
            </w:r>
            <w:r w:rsidR="006D07BD" w:rsidRPr="000F19C5">
              <w:rPr>
                <w:rFonts w:ascii="Times New Roman" w:hAnsi="Times New Roman" w:cs="Times New Roman"/>
                <w:sz w:val="20"/>
                <w:szCs w:val="20"/>
              </w:rPr>
              <w:t xml:space="preserve"> ± 1.</w:t>
            </w:r>
            <w:r>
              <w:rPr>
                <w:rFonts w:ascii="Times New Roman" w:hAnsi="Times New Roman" w:cs="Times New Roman"/>
                <w:sz w:val="20"/>
                <w:szCs w:val="20"/>
              </w:rPr>
              <w:t>3</w:t>
            </w:r>
          </w:p>
        </w:tc>
        <w:tc>
          <w:tcPr>
            <w:tcW w:w="2249" w:type="dxa"/>
            <w:vAlign w:val="center"/>
          </w:tcPr>
          <w:p w14:paraId="2A05DCEC" w14:textId="77777777" w:rsidR="006D07BD" w:rsidRPr="000F19C5" w:rsidRDefault="006D07BD" w:rsidP="00700F9D">
            <w:pPr>
              <w:pStyle w:val="PlainText"/>
              <w:contextualSpacing/>
              <w:jc w:val="center"/>
              <w:rPr>
                <w:rFonts w:ascii="Times New Roman" w:hAnsi="Times New Roman" w:cs="Times New Roman"/>
                <w:sz w:val="20"/>
                <w:szCs w:val="20"/>
              </w:rPr>
            </w:pPr>
            <w:r w:rsidRPr="000F19C5">
              <w:rPr>
                <w:rFonts w:ascii="Times New Roman" w:hAnsi="Times New Roman" w:cs="Times New Roman"/>
                <w:sz w:val="20"/>
                <w:szCs w:val="20"/>
              </w:rPr>
              <w:t>0.0</w:t>
            </w:r>
            <w:r w:rsidR="00244BC0">
              <w:rPr>
                <w:rFonts w:ascii="Times New Roman" w:hAnsi="Times New Roman" w:cs="Times New Roman"/>
                <w:sz w:val="20"/>
                <w:szCs w:val="20"/>
              </w:rPr>
              <w:t>624</w:t>
            </w:r>
            <w:r w:rsidRPr="000F19C5">
              <w:rPr>
                <w:rFonts w:ascii="Times New Roman" w:hAnsi="Times New Roman" w:cs="Times New Roman"/>
                <w:sz w:val="20"/>
                <w:szCs w:val="20"/>
              </w:rPr>
              <w:t xml:space="preserve"> ± 1.</w:t>
            </w:r>
            <w:r w:rsidR="00244BC0">
              <w:rPr>
                <w:rFonts w:ascii="Times New Roman" w:hAnsi="Times New Roman" w:cs="Times New Roman"/>
                <w:sz w:val="20"/>
                <w:szCs w:val="20"/>
              </w:rPr>
              <w:t>0</w:t>
            </w:r>
          </w:p>
        </w:tc>
      </w:tr>
    </w:tbl>
    <w:p w14:paraId="18D99B75" w14:textId="77777777" w:rsidR="007C470E" w:rsidRPr="00B059C7" w:rsidRDefault="007C470E" w:rsidP="00796EA6">
      <w:pPr>
        <w:spacing w:line="240" w:lineRule="auto"/>
        <w:contextualSpacing/>
        <w:rPr>
          <w:rFonts w:ascii="Times New Roman" w:hAnsi="Times New Roman" w:cs="Times New Roman"/>
        </w:rPr>
      </w:pPr>
      <w:r w:rsidRPr="00B059C7">
        <w:rPr>
          <w:rFonts w:ascii="Times New Roman" w:hAnsi="Times New Roman" w:cs="Times New Roman"/>
        </w:rPr>
        <w:t xml:space="preserve">Note: Data presented as mean ± SD. </w:t>
      </w:r>
    </w:p>
    <w:p w14:paraId="6F2D9BE9" w14:textId="77777777" w:rsidR="00B80F44" w:rsidRDefault="00B80F44">
      <w:pPr>
        <w:spacing w:line="240" w:lineRule="auto"/>
        <w:rPr>
          <w:rFonts w:ascii="Times New Roman" w:hAnsi="Times New Roman" w:cs="Times New Roman"/>
        </w:rPr>
      </w:pPr>
      <w:r>
        <w:rPr>
          <w:rFonts w:ascii="Times New Roman" w:hAnsi="Times New Roman" w:cs="Times New Roman"/>
        </w:rPr>
        <w:br w:type="page"/>
      </w:r>
    </w:p>
    <w:p w14:paraId="43C333A1" w14:textId="77777777" w:rsidR="00B6503D" w:rsidRPr="008A56F6" w:rsidRDefault="00B6503D">
      <w:pPr>
        <w:spacing w:line="240" w:lineRule="auto"/>
        <w:rPr>
          <w:rFonts w:ascii="Times New Roman" w:hAnsi="Times New Roman" w:cs="Times New Roman"/>
          <w:b/>
          <w:bCs/>
          <w:sz w:val="20"/>
          <w:szCs w:val="20"/>
        </w:rPr>
      </w:pPr>
      <w:r w:rsidRPr="008A56F6">
        <w:rPr>
          <w:rFonts w:ascii="Times New Roman" w:hAnsi="Times New Roman" w:cs="Times New Roman"/>
          <w:b/>
          <w:bCs/>
          <w:sz w:val="20"/>
          <w:szCs w:val="20"/>
        </w:rPr>
        <w:lastRenderedPageBreak/>
        <w:t xml:space="preserve">TABLE 3: </w:t>
      </w:r>
      <w:r w:rsidRPr="008A56F6">
        <w:rPr>
          <w:rFonts w:ascii="Times New Roman" w:hAnsi="Times New Roman" w:cs="Times New Roman"/>
          <w:sz w:val="20"/>
          <w:szCs w:val="20"/>
        </w:rPr>
        <w:t xml:space="preserve">Logistic regression results </w:t>
      </w:r>
      <w:r w:rsidR="001568DF">
        <w:rPr>
          <w:rFonts w:ascii="Times New Roman" w:hAnsi="Times New Roman" w:cs="Times New Roman"/>
          <w:sz w:val="20"/>
          <w:szCs w:val="20"/>
        </w:rPr>
        <w:t xml:space="preserve">from the model </w:t>
      </w:r>
      <w:r w:rsidRPr="008A56F6">
        <w:rPr>
          <w:rFonts w:ascii="Times New Roman" w:hAnsi="Times New Roman" w:cs="Times New Roman"/>
          <w:sz w:val="20"/>
          <w:szCs w:val="20"/>
        </w:rPr>
        <w:t>transition from walking to running</w:t>
      </w:r>
    </w:p>
    <w:tbl>
      <w:tblPr>
        <w:tblW w:w="0" w:type="auto"/>
        <w:tblInd w:w="-2" w:type="dxa"/>
        <w:tblBorders>
          <w:top w:val="single" w:sz="8" w:space="0" w:color="000000" w:themeColor="text1"/>
          <w:left w:val="single" w:sz="8" w:space="0" w:color="FFFFFF"/>
          <w:bottom w:val="single" w:sz="8" w:space="0" w:color="000000" w:themeColor="text1"/>
          <w:right w:val="single" w:sz="8" w:space="0" w:color="FFFFFF"/>
          <w:insideH w:val="single" w:sz="8" w:space="0" w:color="FFFFFF"/>
          <w:insideV w:val="single" w:sz="8" w:space="0" w:color="FFFFFF"/>
        </w:tblBorders>
        <w:tblCellMar>
          <w:left w:w="0" w:type="dxa"/>
          <w:right w:w="0" w:type="dxa"/>
        </w:tblCellMar>
        <w:tblLook w:val="04A0" w:firstRow="1" w:lastRow="0" w:firstColumn="1" w:lastColumn="0" w:noHBand="0" w:noVBand="1"/>
      </w:tblPr>
      <w:tblGrid>
        <w:gridCol w:w="1683"/>
        <w:gridCol w:w="1335"/>
        <w:gridCol w:w="1336"/>
        <w:gridCol w:w="1336"/>
        <w:gridCol w:w="1336"/>
        <w:gridCol w:w="1336"/>
      </w:tblGrid>
      <w:tr w:rsidR="00B6503D" w:rsidRPr="00B6503D" w14:paraId="7F38D296" w14:textId="77777777" w:rsidTr="00B6503D">
        <w:tc>
          <w:tcPr>
            <w:tcW w:w="1683" w:type="dxa"/>
            <w:tcMar>
              <w:top w:w="0" w:type="dxa"/>
              <w:left w:w="108" w:type="dxa"/>
              <w:bottom w:w="0" w:type="dxa"/>
              <w:right w:w="108" w:type="dxa"/>
            </w:tcMar>
            <w:hideMark/>
          </w:tcPr>
          <w:p w14:paraId="32A0763D" w14:textId="77777777" w:rsidR="00B6503D" w:rsidRPr="00B6503D" w:rsidRDefault="00B6503D" w:rsidP="00B6503D">
            <w:pPr>
              <w:spacing w:line="240" w:lineRule="auto"/>
              <w:rPr>
                <w:rFonts w:ascii="Times New Roman" w:eastAsia="Times New Roman" w:hAnsi="Times New Roman" w:cs="Times New Roman"/>
                <w:b/>
                <w:bCs/>
                <w:sz w:val="20"/>
                <w:szCs w:val="20"/>
              </w:rPr>
            </w:pPr>
            <w:r w:rsidRPr="00B6503D">
              <w:rPr>
                <w:rFonts w:ascii="Times New Roman" w:eastAsia="Times New Roman" w:hAnsi="Times New Roman" w:cs="Times New Roman"/>
                <w:b/>
                <w:bCs/>
                <w:sz w:val="20"/>
                <w:szCs w:val="20"/>
              </w:rPr>
              <w:t>Predictor</w:t>
            </w:r>
          </w:p>
        </w:tc>
        <w:tc>
          <w:tcPr>
            <w:tcW w:w="1335" w:type="dxa"/>
            <w:tcMar>
              <w:top w:w="0" w:type="dxa"/>
              <w:left w:w="108" w:type="dxa"/>
              <w:bottom w:w="0" w:type="dxa"/>
              <w:right w:w="108" w:type="dxa"/>
            </w:tcMar>
            <w:hideMark/>
          </w:tcPr>
          <w:p w14:paraId="50E4D854" w14:textId="77777777" w:rsidR="00B6503D" w:rsidRPr="00B6503D" w:rsidRDefault="00B6503D" w:rsidP="004035E4">
            <w:pPr>
              <w:spacing w:line="240" w:lineRule="auto"/>
              <w:jc w:val="right"/>
              <w:rPr>
                <w:rFonts w:ascii="Times New Roman" w:eastAsia="Times New Roman" w:hAnsi="Times New Roman" w:cs="Times New Roman"/>
                <w:b/>
                <w:bCs/>
                <w:sz w:val="20"/>
                <w:szCs w:val="20"/>
              </w:rPr>
            </w:pPr>
            <w:r w:rsidRPr="00B6503D">
              <w:rPr>
                <w:rFonts w:ascii="Times New Roman" w:eastAsia="Times New Roman" w:hAnsi="Times New Roman" w:cs="Times New Roman"/>
                <w:b/>
                <w:bCs/>
                <w:sz w:val="20"/>
                <w:szCs w:val="20"/>
              </w:rPr>
              <w:t>β</w:t>
            </w:r>
          </w:p>
        </w:tc>
        <w:tc>
          <w:tcPr>
            <w:tcW w:w="1336" w:type="dxa"/>
            <w:tcMar>
              <w:top w:w="0" w:type="dxa"/>
              <w:left w:w="108" w:type="dxa"/>
              <w:bottom w:w="0" w:type="dxa"/>
              <w:right w:w="108" w:type="dxa"/>
            </w:tcMar>
            <w:hideMark/>
          </w:tcPr>
          <w:p w14:paraId="764BE401" w14:textId="77777777" w:rsidR="00B6503D" w:rsidRPr="00B6503D" w:rsidRDefault="00B6503D" w:rsidP="004035E4">
            <w:pPr>
              <w:spacing w:line="240" w:lineRule="auto"/>
              <w:jc w:val="right"/>
              <w:rPr>
                <w:rFonts w:ascii="Times New Roman" w:eastAsia="Times New Roman" w:hAnsi="Times New Roman" w:cs="Times New Roman"/>
                <w:b/>
                <w:bCs/>
                <w:sz w:val="20"/>
                <w:szCs w:val="20"/>
              </w:rPr>
            </w:pPr>
            <w:r w:rsidRPr="00B6503D">
              <w:rPr>
                <w:rFonts w:ascii="Times New Roman" w:eastAsia="Times New Roman" w:hAnsi="Times New Roman" w:cs="Times New Roman"/>
                <w:b/>
                <w:bCs/>
                <w:sz w:val="20"/>
                <w:szCs w:val="20"/>
              </w:rPr>
              <w:t>SE β</w:t>
            </w:r>
          </w:p>
        </w:tc>
        <w:tc>
          <w:tcPr>
            <w:tcW w:w="1336" w:type="dxa"/>
            <w:tcMar>
              <w:top w:w="0" w:type="dxa"/>
              <w:left w:w="108" w:type="dxa"/>
              <w:bottom w:w="0" w:type="dxa"/>
              <w:right w:w="108" w:type="dxa"/>
            </w:tcMar>
            <w:hideMark/>
          </w:tcPr>
          <w:p w14:paraId="5877043B" w14:textId="77777777" w:rsidR="00B6503D" w:rsidRPr="00B6503D" w:rsidRDefault="00B6503D" w:rsidP="004035E4">
            <w:pPr>
              <w:spacing w:line="240" w:lineRule="auto"/>
              <w:jc w:val="right"/>
              <w:rPr>
                <w:rFonts w:ascii="Times New Roman" w:eastAsia="Times New Roman" w:hAnsi="Times New Roman" w:cs="Times New Roman"/>
                <w:b/>
                <w:bCs/>
                <w:sz w:val="20"/>
                <w:szCs w:val="20"/>
              </w:rPr>
            </w:pPr>
            <w:r w:rsidRPr="00B6503D">
              <w:rPr>
                <w:rFonts w:ascii="Times New Roman" w:eastAsia="Times New Roman" w:hAnsi="Times New Roman" w:cs="Times New Roman"/>
                <w:b/>
                <w:bCs/>
                <w:sz w:val="20"/>
                <w:szCs w:val="20"/>
              </w:rPr>
              <w:t>Walt Test</w:t>
            </w:r>
          </w:p>
        </w:tc>
        <w:tc>
          <w:tcPr>
            <w:tcW w:w="1336" w:type="dxa"/>
            <w:tcMar>
              <w:top w:w="0" w:type="dxa"/>
              <w:left w:w="108" w:type="dxa"/>
              <w:bottom w:w="0" w:type="dxa"/>
              <w:right w:w="108" w:type="dxa"/>
            </w:tcMar>
            <w:hideMark/>
          </w:tcPr>
          <w:p w14:paraId="68EA2DAA" w14:textId="77777777" w:rsidR="00B6503D" w:rsidRPr="00B6503D" w:rsidRDefault="00B6503D" w:rsidP="004035E4">
            <w:pPr>
              <w:spacing w:line="240" w:lineRule="auto"/>
              <w:jc w:val="right"/>
              <w:rPr>
                <w:rFonts w:ascii="Times New Roman" w:eastAsia="Times New Roman" w:hAnsi="Times New Roman" w:cs="Times New Roman"/>
                <w:b/>
                <w:bCs/>
                <w:sz w:val="20"/>
                <w:szCs w:val="20"/>
              </w:rPr>
            </w:pPr>
            <w:r w:rsidRPr="00B6503D">
              <w:rPr>
                <w:rFonts w:ascii="Times New Roman" w:eastAsia="Times New Roman" w:hAnsi="Times New Roman" w:cs="Times New Roman"/>
                <w:b/>
                <w:bCs/>
                <w:sz w:val="20"/>
                <w:szCs w:val="20"/>
              </w:rPr>
              <w:t>p</w:t>
            </w:r>
          </w:p>
        </w:tc>
        <w:tc>
          <w:tcPr>
            <w:tcW w:w="1336" w:type="dxa"/>
            <w:tcMar>
              <w:top w:w="0" w:type="dxa"/>
              <w:left w:w="108" w:type="dxa"/>
              <w:bottom w:w="0" w:type="dxa"/>
              <w:right w:w="108" w:type="dxa"/>
            </w:tcMar>
            <w:hideMark/>
          </w:tcPr>
          <w:p w14:paraId="7AE6B19D" w14:textId="77777777" w:rsidR="00B6503D" w:rsidRPr="00B6503D" w:rsidRDefault="00F301C3" w:rsidP="004035E4">
            <w:pPr>
              <w:spacing w:line="240" w:lineRule="auto"/>
              <w:jc w:val="right"/>
              <w:rPr>
                <w:rFonts w:ascii="Times New Roman" w:eastAsia="Times New Roman" w:hAnsi="Times New Roman" w:cs="Times New Roman"/>
                <w:b/>
                <w:bCs/>
                <w:sz w:val="20"/>
                <w:szCs w:val="20"/>
              </w:rPr>
            </w:pPr>
            <w:r w:rsidRPr="00F301C3">
              <w:rPr>
                <w:rFonts w:ascii="Times New Roman" w:eastAsia="Times New Roman" w:hAnsi="Times New Roman" w:cs="Times New Roman"/>
                <w:b/>
                <w:bCs/>
                <w:sz w:val="20"/>
                <w:szCs w:val="20"/>
              </w:rPr>
              <w:t>O</w:t>
            </w:r>
            <w:r w:rsidR="00B6503D" w:rsidRPr="00B6503D">
              <w:rPr>
                <w:rFonts w:ascii="Times New Roman" w:eastAsia="Times New Roman" w:hAnsi="Times New Roman" w:cs="Times New Roman"/>
                <w:b/>
                <w:bCs/>
                <w:sz w:val="20"/>
                <w:szCs w:val="20"/>
              </w:rPr>
              <w:t>dds ratio</w:t>
            </w:r>
          </w:p>
        </w:tc>
      </w:tr>
      <w:tr w:rsidR="00B6503D" w:rsidRPr="00B6503D" w14:paraId="06BA903E" w14:textId="77777777" w:rsidTr="00B6503D">
        <w:tc>
          <w:tcPr>
            <w:tcW w:w="1683" w:type="dxa"/>
            <w:tcMar>
              <w:top w:w="0" w:type="dxa"/>
              <w:left w:w="108" w:type="dxa"/>
              <w:bottom w:w="0" w:type="dxa"/>
              <w:right w:w="108" w:type="dxa"/>
            </w:tcMar>
            <w:hideMark/>
          </w:tcPr>
          <w:p w14:paraId="41F3BCC1" w14:textId="77777777" w:rsidR="00B6503D" w:rsidRPr="00B6503D" w:rsidRDefault="00B6503D" w:rsidP="00B6503D">
            <w:pPr>
              <w:spacing w:line="240" w:lineRule="auto"/>
              <w:rPr>
                <w:rFonts w:ascii="Times New Roman" w:eastAsia="Times New Roman" w:hAnsi="Times New Roman" w:cs="Times New Roman"/>
                <w:b/>
                <w:bCs/>
                <w:sz w:val="20"/>
                <w:szCs w:val="20"/>
              </w:rPr>
            </w:pPr>
            <w:r w:rsidRPr="00B6503D">
              <w:rPr>
                <w:rFonts w:ascii="Times New Roman" w:eastAsia="Times New Roman" w:hAnsi="Times New Roman" w:cs="Times New Roman"/>
                <w:b/>
                <w:bCs/>
                <w:sz w:val="20"/>
                <w:szCs w:val="20"/>
              </w:rPr>
              <w:t>constant</w:t>
            </w:r>
          </w:p>
        </w:tc>
        <w:tc>
          <w:tcPr>
            <w:tcW w:w="1335" w:type="dxa"/>
            <w:tcMar>
              <w:top w:w="0" w:type="dxa"/>
              <w:left w:w="108" w:type="dxa"/>
              <w:bottom w:w="0" w:type="dxa"/>
              <w:right w:w="108" w:type="dxa"/>
            </w:tcMar>
            <w:hideMark/>
          </w:tcPr>
          <w:p w14:paraId="3E9D001F"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-140.56</w:t>
            </w:r>
          </w:p>
        </w:tc>
        <w:tc>
          <w:tcPr>
            <w:tcW w:w="1336" w:type="dxa"/>
            <w:tcMar>
              <w:top w:w="0" w:type="dxa"/>
              <w:left w:w="108" w:type="dxa"/>
              <w:bottom w:w="0" w:type="dxa"/>
              <w:right w:w="108" w:type="dxa"/>
            </w:tcMar>
            <w:hideMark/>
          </w:tcPr>
          <w:p w14:paraId="281A6E18"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42.8697</w:t>
            </w:r>
          </w:p>
        </w:tc>
        <w:tc>
          <w:tcPr>
            <w:tcW w:w="1336" w:type="dxa"/>
            <w:tcMar>
              <w:top w:w="0" w:type="dxa"/>
              <w:left w:w="108" w:type="dxa"/>
              <w:bottom w:w="0" w:type="dxa"/>
              <w:right w:w="108" w:type="dxa"/>
            </w:tcMar>
            <w:hideMark/>
          </w:tcPr>
          <w:p w14:paraId="18FE577A"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-3.279</w:t>
            </w:r>
          </w:p>
        </w:tc>
        <w:tc>
          <w:tcPr>
            <w:tcW w:w="1336" w:type="dxa"/>
            <w:tcMar>
              <w:top w:w="0" w:type="dxa"/>
              <w:left w:w="108" w:type="dxa"/>
              <w:bottom w:w="0" w:type="dxa"/>
              <w:right w:w="108" w:type="dxa"/>
            </w:tcMar>
            <w:hideMark/>
          </w:tcPr>
          <w:p w14:paraId="706EA51B"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.00104</w:t>
            </w:r>
          </w:p>
        </w:tc>
        <w:tc>
          <w:tcPr>
            <w:tcW w:w="1336" w:type="dxa"/>
            <w:tcMar>
              <w:top w:w="0" w:type="dxa"/>
              <w:left w:w="108" w:type="dxa"/>
              <w:bottom w:w="0" w:type="dxa"/>
              <w:right w:w="108" w:type="dxa"/>
            </w:tcMar>
            <w:hideMark/>
          </w:tcPr>
          <w:p w14:paraId="5FC0E914"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NA</w:t>
            </w:r>
          </w:p>
        </w:tc>
      </w:tr>
      <w:tr w:rsidR="00B6503D" w:rsidRPr="00B6503D" w14:paraId="37BEBBE7" w14:textId="77777777" w:rsidTr="00B6503D">
        <w:tc>
          <w:tcPr>
            <w:tcW w:w="1683" w:type="dxa"/>
            <w:tcMar>
              <w:top w:w="0" w:type="dxa"/>
              <w:left w:w="108" w:type="dxa"/>
              <w:bottom w:w="0" w:type="dxa"/>
              <w:right w:w="108" w:type="dxa"/>
            </w:tcMar>
            <w:hideMark/>
          </w:tcPr>
          <w:p w14:paraId="3E3C442F" w14:textId="77777777" w:rsidR="00B6503D" w:rsidRPr="00B6503D" w:rsidRDefault="00B6503D" w:rsidP="00B6503D">
            <w:pPr>
              <w:spacing w:line="240" w:lineRule="auto"/>
              <w:rPr>
                <w:rFonts w:ascii="Times New Roman" w:eastAsia="Times New Roman" w:hAnsi="Times New Roman" w:cs="Times New Roman"/>
                <w:b/>
                <w:bCs/>
                <w:sz w:val="20"/>
                <w:szCs w:val="20"/>
              </w:rPr>
            </w:pPr>
            <w:r w:rsidRPr="00B6503D">
              <w:rPr>
                <w:rFonts w:ascii="Times New Roman" w:eastAsia="Times New Roman" w:hAnsi="Times New Roman" w:cs="Times New Roman"/>
                <w:b/>
                <w:bCs/>
                <w:sz w:val="20"/>
                <w:szCs w:val="20"/>
              </w:rPr>
              <w:t>Age</w:t>
            </w:r>
          </w:p>
        </w:tc>
        <w:tc>
          <w:tcPr>
            <w:tcW w:w="1335" w:type="dxa"/>
            <w:tcMar>
              <w:top w:w="0" w:type="dxa"/>
              <w:left w:w="108" w:type="dxa"/>
              <w:bottom w:w="0" w:type="dxa"/>
              <w:right w:w="108" w:type="dxa"/>
            </w:tcMar>
            <w:hideMark/>
          </w:tcPr>
          <w:p w14:paraId="2910989E"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.9804</w:t>
            </w:r>
          </w:p>
        </w:tc>
        <w:tc>
          <w:tcPr>
            <w:tcW w:w="1336" w:type="dxa"/>
            <w:tcMar>
              <w:top w:w="0" w:type="dxa"/>
              <w:left w:w="108" w:type="dxa"/>
              <w:bottom w:w="0" w:type="dxa"/>
              <w:right w:w="108" w:type="dxa"/>
            </w:tcMar>
            <w:hideMark/>
          </w:tcPr>
          <w:p w14:paraId="7CBB9B32"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.4571</w:t>
            </w:r>
          </w:p>
        </w:tc>
        <w:tc>
          <w:tcPr>
            <w:tcW w:w="1336" w:type="dxa"/>
            <w:tcMar>
              <w:top w:w="0" w:type="dxa"/>
              <w:left w:w="108" w:type="dxa"/>
              <w:bottom w:w="0" w:type="dxa"/>
              <w:right w:w="108" w:type="dxa"/>
            </w:tcMar>
            <w:hideMark/>
          </w:tcPr>
          <w:p w14:paraId="443DB70A"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2.145</w:t>
            </w:r>
          </w:p>
        </w:tc>
        <w:tc>
          <w:tcPr>
            <w:tcW w:w="1336" w:type="dxa"/>
            <w:tcMar>
              <w:top w:w="0" w:type="dxa"/>
              <w:left w:w="108" w:type="dxa"/>
              <w:bottom w:w="0" w:type="dxa"/>
              <w:right w:w="108" w:type="dxa"/>
            </w:tcMar>
            <w:hideMark/>
          </w:tcPr>
          <w:p w14:paraId="0EA3C770"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.03195</w:t>
            </w:r>
          </w:p>
        </w:tc>
        <w:tc>
          <w:tcPr>
            <w:tcW w:w="1336" w:type="dxa"/>
            <w:tcMar>
              <w:top w:w="0" w:type="dxa"/>
              <w:left w:w="108" w:type="dxa"/>
              <w:bottom w:w="0" w:type="dxa"/>
              <w:right w:w="108" w:type="dxa"/>
            </w:tcMar>
            <w:hideMark/>
          </w:tcPr>
          <w:p w14:paraId="3C26CE22"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2.67</w:t>
            </w:r>
          </w:p>
        </w:tc>
      </w:tr>
      <w:tr w:rsidR="00B6503D" w:rsidRPr="00B6503D" w14:paraId="27D2F10A" w14:textId="77777777" w:rsidTr="00B6503D">
        <w:tc>
          <w:tcPr>
            <w:tcW w:w="1683" w:type="dxa"/>
            <w:tcMar>
              <w:top w:w="0" w:type="dxa"/>
              <w:left w:w="108" w:type="dxa"/>
              <w:bottom w:w="0" w:type="dxa"/>
              <w:right w:w="108" w:type="dxa"/>
            </w:tcMar>
            <w:hideMark/>
          </w:tcPr>
          <w:p w14:paraId="2B3B66AF" w14:textId="77777777" w:rsidR="00B6503D" w:rsidRPr="00B6503D" w:rsidRDefault="00B6503D" w:rsidP="00B6503D">
            <w:pPr>
              <w:spacing w:line="240" w:lineRule="auto"/>
              <w:rPr>
                <w:rFonts w:ascii="Times New Roman" w:eastAsia="Times New Roman" w:hAnsi="Times New Roman" w:cs="Times New Roman"/>
                <w:b/>
                <w:bCs/>
                <w:sz w:val="20"/>
                <w:szCs w:val="20"/>
              </w:rPr>
            </w:pPr>
            <w:r w:rsidRPr="00B6503D">
              <w:rPr>
                <w:rFonts w:ascii="Times New Roman" w:eastAsia="Times New Roman" w:hAnsi="Times New Roman" w:cs="Times New Roman"/>
                <w:b/>
                <w:bCs/>
                <w:sz w:val="20"/>
                <w:szCs w:val="20"/>
              </w:rPr>
              <w:t>Height</w:t>
            </w:r>
          </w:p>
        </w:tc>
        <w:tc>
          <w:tcPr>
            <w:tcW w:w="1335" w:type="dxa"/>
            <w:tcMar>
              <w:top w:w="0" w:type="dxa"/>
              <w:left w:w="108" w:type="dxa"/>
              <w:bottom w:w="0" w:type="dxa"/>
              <w:right w:w="108" w:type="dxa"/>
            </w:tcMar>
            <w:hideMark/>
          </w:tcPr>
          <w:p w14:paraId="20DF1248"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.3170</w:t>
            </w:r>
          </w:p>
        </w:tc>
        <w:tc>
          <w:tcPr>
            <w:tcW w:w="1336" w:type="dxa"/>
            <w:tcMar>
              <w:top w:w="0" w:type="dxa"/>
              <w:left w:w="108" w:type="dxa"/>
              <w:bottom w:w="0" w:type="dxa"/>
              <w:right w:w="108" w:type="dxa"/>
            </w:tcMar>
            <w:hideMark/>
          </w:tcPr>
          <w:p w14:paraId="28CD0B4E"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.1243</w:t>
            </w:r>
          </w:p>
        </w:tc>
        <w:tc>
          <w:tcPr>
            <w:tcW w:w="1336" w:type="dxa"/>
            <w:tcMar>
              <w:top w:w="0" w:type="dxa"/>
              <w:left w:w="108" w:type="dxa"/>
              <w:bottom w:w="0" w:type="dxa"/>
              <w:right w:w="108" w:type="dxa"/>
            </w:tcMar>
            <w:hideMark/>
          </w:tcPr>
          <w:p w14:paraId="5D377D2F"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2.550</w:t>
            </w:r>
          </w:p>
        </w:tc>
        <w:tc>
          <w:tcPr>
            <w:tcW w:w="1336" w:type="dxa"/>
            <w:tcMar>
              <w:top w:w="0" w:type="dxa"/>
              <w:left w:w="108" w:type="dxa"/>
              <w:bottom w:w="0" w:type="dxa"/>
              <w:right w:w="108" w:type="dxa"/>
            </w:tcMar>
            <w:hideMark/>
          </w:tcPr>
          <w:p w14:paraId="34CA69B6"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.01077</w:t>
            </w:r>
          </w:p>
        </w:tc>
        <w:tc>
          <w:tcPr>
            <w:tcW w:w="1336" w:type="dxa"/>
            <w:tcMar>
              <w:top w:w="0" w:type="dxa"/>
              <w:left w:w="108" w:type="dxa"/>
              <w:bottom w:w="0" w:type="dxa"/>
              <w:right w:w="108" w:type="dxa"/>
            </w:tcMar>
            <w:hideMark/>
          </w:tcPr>
          <w:p w14:paraId="54464BB3"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1.37</w:t>
            </w:r>
          </w:p>
        </w:tc>
      </w:tr>
      <w:tr w:rsidR="00B6503D" w:rsidRPr="00B6503D" w14:paraId="6D40A44F" w14:textId="77777777" w:rsidTr="00B6503D">
        <w:tc>
          <w:tcPr>
            <w:tcW w:w="1683" w:type="dxa"/>
            <w:tcMar>
              <w:top w:w="0" w:type="dxa"/>
              <w:left w:w="108" w:type="dxa"/>
              <w:bottom w:w="0" w:type="dxa"/>
              <w:right w:w="108" w:type="dxa"/>
            </w:tcMar>
            <w:hideMark/>
          </w:tcPr>
          <w:p w14:paraId="6275CC65" w14:textId="77777777" w:rsidR="00B6503D" w:rsidRPr="00B6503D" w:rsidRDefault="00B6503D" w:rsidP="00B6503D">
            <w:pPr>
              <w:spacing w:line="240" w:lineRule="auto"/>
              <w:rPr>
                <w:rFonts w:ascii="Times New Roman" w:eastAsia="Times New Roman" w:hAnsi="Times New Roman" w:cs="Times New Roman"/>
                <w:b/>
                <w:bCs/>
                <w:sz w:val="20"/>
                <w:szCs w:val="20"/>
              </w:rPr>
            </w:pPr>
            <w:r w:rsidRPr="00B6503D">
              <w:rPr>
                <w:rFonts w:ascii="Times New Roman" w:eastAsia="Times New Roman" w:hAnsi="Times New Roman" w:cs="Times New Roman"/>
                <w:b/>
                <w:bCs/>
                <w:sz w:val="20"/>
                <w:szCs w:val="20"/>
              </w:rPr>
              <w:t>Weight</w:t>
            </w:r>
          </w:p>
        </w:tc>
        <w:tc>
          <w:tcPr>
            <w:tcW w:w="1335" w:type="dxa"/>
            <w:tcMar>
              <w:top w:w="0" w:type="dxa"/>
              <w:left w:w="108" w:type="dxa"/>
              <w:bottom w:w="0" w:type="dxa"/>
              <w:right w:w="108" w:type="dxa"/>
            </w:tcMar>
            <w:hideMark/>
          </w:tcPr>
          <w:p w14:paraId="5C2F2EA2"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-.3620</w:t>
            </w:r>
          </w:p>
        </w:tc>
        <w:tc>
          <w:tcPr>
            <w:tcW w:w="1336" w:type="dxa"/>
            <w:tcMar>
              <w:top w:w="0" w:type="dxa"/>
              <w:left w:w="108" w:type="dxa"/>
              <w:bottom w:w="0" w:type="dxa"/>
              <w:right w:w="108" w:type="dxa"/>
            </w:tcMar>
            <w:hideMark/>
          </w:tcPr>
          <w:p w14:paraId="191CE4EE"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.1551</w:t>
            </w:r>
          </w:p>
        </w:tc>
        <w:tc>
          <w:tcPr>
            <w:tcW w:w="1336" w:type="dxa"/>
            <w:tcMar>
              <w:top w:w="0" w:type="dxa"/>
              <w:left w:w="108" w:type="dxa"/>
              <w:bottom w:w="0" w:type="dxa"/>
              <w:right w:w="108" w:type="dxa"/>
            </w:tcMar>
            <w:hideMark/>
          </w:tcPr>
          <w:p w14:paraId="04873D68"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-2.335</w:t>
            </w:r>
          </w:p>
        </w:tc>
        <w:tc>
          <w:tcPr>
            <w:tcW w:w="1336" w:type="dxa"/>
            <w:tcMar>
              <w:top w:w="0" w:type="dxa"/>
              <w:left w:w="108" w:type="dxa"/>
              <w:bottom w:w="0" w:type="dxa"/>
              <w:right w:w="108" w:type="dxa"/>
            </w:tcMar>
            <w:hideMark/>
          </w:tcPr>
          <w:p w14:paraId="534B6212"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.01955</w:t>
            </w:r>
          </w:p>
        </w:tc>
        <w:tc>
          <w:tcPr>
            <w:tcW w:w="1336" w:type="dxa"/>
            <w:tcMar>
              <w:top w:w="0" w:type="dxa"/>
              <w:left w:w="108" w:type="dxa"/>
              <w:bottom w:w="0" w:type="dxa"/>
              <w:right w:w="108" w:type="dxa"/>
            </w:tcMar>
            <w:hideMark/>
          </w:tcPr>
          <w:p w14:paraId="0DFE3B96"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0.70</w:t>
            </w:r>
          </w:p>
        </w:tc>
      </w:tr>
      <w:tr w:rsidR="00B6503D" w:rsidRPr="00B6503D" w14:paraId="3746689F" w14:textId="77777777" w:rsidTr="00B6503D">
        <w:tc>
          <w:tcPr>
            <w:tcW w:w="1683" w:type="dxa"/>
            <w:tcMar>
              <w:top w:w="0" w:type="dxa"/>
              <w:left w:w="108" w:type="dxa"/>
              <w:bottom w:w="0" w:type="dxa"/>
              <w:right w:w="108" w:type="dxa"/>
            </w:tcMar>
            <w:hideMark/>
          </w:tcPr>
          <w:p w14:paraId="63EC5B17" w14:textId="77777777" w:rsidR="00B6503D" w:rsidRPr="00B6503D" w:rsidRDefault="00B6503D" w:rsidP="00B6503D">
            <w:pPr>
              <w:spacing w:line="240" w:lineRule="auto"/>
              <w:rPr>
                <w:rFonts w:ascii="Times New Roman" w:eastAsia="Times New Roman" w:hAnsi="Times New Roman" w:cs="Times New Roman"/>
                <w:b/>
                <w:bCs/>
                <w:sz w:val="20"/>
                <w:szCs w:val="20"/>
              </w:rPr>
            </w:pPr>
            <w:proofErr w:type="spellStart"/>
            <w:r w:rsidRPr="00B6503D">
              <w:rPr>
                <w:rFonts w:ascii="Times New Roman" w:eastAsia="Times New Roman" w:hAnsi="Times New Roman" w:cs="Times New Roman"/>
                <w:b/>
                <w:bCs/>
                <w:sz w:val="20"/>
                <w:szCs w:val="20"/>
              </w:rPr>
              <w:t>BMIz</w:t>
            </w:r>
            <w:proofErr w:type="spellEnd"/>
          </w:p>
        </w:tc>
        <w:tc>
          <w:tcPr>
            <w:tcW w:w="1335" w:type="dxa"/>
            <w:tcMar>
              <w:top w:w="0" w:type="dxa"/>
              <w:left w:w="108" w:type="dxa"/>
              <w:bottom w:w="0" w:type="dxa"/>
              <w:right w:w="108" w:type="dxa"/>
            </w:tcMar>
            <w:hideMark/>
          </w:tcPr>
          <w:p w14:paraId="7D6F6CE0"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4.4953</w:t>
            </w:r>
          </w:p>
        </w:tc>
        <w:tc>
          <w:tcPr>
            <w:tcW w:w="1336" w:type="dxa"/>
            <w:tcMar>
              <w:top w:w="0" w:type="dxa"/>
              <w:left w:w="108" w:type="dxa"/>
              <w:bottom w:w="0" w:type="dxa"/>
              <w:right w:w="108" w:type="dxa"/>
            </w:tcMar>
            <w:hideMark/>
          </w:tcPr>
          <w:p w14:paraId="36B0C051"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1.9442</w:t>
            </w:r>
          </w:p>
        </w:tc>
        <w:tc>
          <w:tcPr>
            <w:tcW w:w="1336" w:type="dxa"/>
            <w:tcMar>
              <w:top w:w="0" w:type="dxa"/>
              <w:left w:w="108" w:type="dxa"/>
              <w:bottom w:w="0" w:type="dxa"/>
              <w:right w:w="108" w:type="dxa"/>
            </w:tcMar>
            <w:hideMark/>
          </w:tcPr>
          <w:p w14:paraId="35CEAF7B"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2.312</w:t>
            </w:r>
          </w:p>
        </w:tc>
        <w:tc>
          <w:tcPr>
            <w:tcW w:w="1336" w:type="dxa"/>
            <w:tcMar>
              <w:top w:w="0" w:type="dxa"/>
              <w:left w:w="108" w:type="dxa"/>
              <w:bottom w:w="0" w:type="dxa"/>
              <w:right w:w="108" w:type="dxa"/>
            </w:tcMar>
            <w:hideMark/>
          </w:tcPr>
          <w:p w14:paraId="552EC32C"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.02077</w:t>
            </w:r>
          </w:p>
        </w:tc>
        <w:tc>
          <w:tcPr>
            <w:tcW w:w="1336" w:type="dxa"/>
            <w:tcMar>
              <w:top w:w="0" w:type="dxa"/>
              <w:left w:w="108" w:type="dxa"/>
              <w:bottom w:w="0" w:type="dxa"/>
              <w:right w:w="108" w:type="dxa"/>
            </w:tcMar>
            <w:hideMark/>
          </w:tcPr>
          <w:p w14:paraId="7E023F61"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89.60</w:t>
            </w:r>
          </w:p>
        </w:tc>
      </w:tr>
      <w:tr w:rsidR="00B6503D" w:rsidRPr="00B6503D" w14:paraId="7B8E7E98" w14:textId="77777777" w:rsidTr="00B6503D">
        <w:tc>
          <w:tcPr>
            <w:tcW w:w="1683" w:type="dxa"/>
            <w:tcMar>
              <w:top w:w="0" w:type="dxa"/>
              <w:left w:w="108" w:type="dxa"/>
              <w:bottom w:w="0" w:type="dxa"/>
              <w:right w:w="108" w:type="dxa"/>
            </w:tcMar>
            <w:hideMark/>
          </w:tcPr>
          <w:p w14:paraId="23286352" w14:textId="77777777" w:rsidR="00B6503D" w:rsidRPr="00B6503D" w:rsidRDefault="00B6503D" w:rsidP="00B6503D">
            <w:pPr>
              <w:spacing w:line="240" w:lineRule="auto"/>
              <w:rPr>
                <w:rFonts w:ascii="Times New Roman" w:eastAsia="Times New Roman" w:hAnsi="Times New Roman" w:cs="Times New Roman"/>
                <w:b/>
                <w:bCs/>
                <w:sz w:val="20"/>
                <w:szCs w:val="20"/>
              </w:rPr>
            </w:pPr>
            <w:r w:rsidRPr="00B6503D">
              <w:rPr>
                <w:rFonts w:ascii="Times New Roman" w:eastAsia="Times New Roman" w:hAnsi="Times New Roman" w:cs="Times New Roman"/>
                <w:b/>
                <w:bCs/>
                <w:sz w:val="20"/>
                <w:szCs w:val="20"/>
              </w:rPr>
              <w:t>Cadence</w:t>
            </w:r>
          </w:p>
        </w:tc>
        <w:tc>
          <w:tcPr>
            <w:tcW w:w="1335" w:type="dxa"/>
            <w:tcMar>
              <w:top w:w="0" w:type="dxa"/>
              <w:left w:w="108" w:type="dxa"/>
              <w:bottom w:w="0" w:type="dxa"/>
              <w:right w:w="108" w:type="dxa"/>
            </w:tcMar>
            <w:hideMark/>
          </w:tcPr>
          <w:p w14:paraId="5F77062C"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.6575</w:t>
            </w:r>
          </w:p>
        </w:tc>
        <w:tc>
          <w:tcPr>
            <w:tcW w:w="1336" w:type="dxa"/>
            <w:tcMar>
              <w:top w:w="0" w:type="dxa"/>
              <w:left w:w="108" w:type="dxa"/>
              <w:bottom w:w="0" w:type="dxa"/>
              <w:right w:w="108" w:type="dxa"/>
            </w:tcMar>
            <w:hideMark/>
          </w:tcPr>
          <w:p w14:paraId="7434A777"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.2033</w:t>
            </w:r>
          </w:p>
        </w:tc>
        <w:tc>
          <w:tcPr>
            <w:tcW w:w="1336" w:type="dxa"/>
            <w:tcMar>
              <w:top w:w="0" w:type="dxa"/>
              <w:left w:w="108" w:type="dxa"/>
              <w:bottom w:w="0" w:type="dxa"/>
              <w:right w:w="108" w:type="dxa"/>
            </w:tcMar>
            <w:hideMark/>
          </w:tcPr>
          <w:p w14:paraId="23096623"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3.234</w:t>
            </w:r>
          </w:p>
        </w:tc>
        <w:tc>
          <w:tcPr>
            <w:tcW w:w="1336" w:type="dxa"/>
            <w:tcMar>
              <w:top w:w="0" w:type="dxa"/>
              <w:left w:w="108" w:type="dxa"/>
              <w:bottom w:w="0" w:type="dxa"/>
              <w:right w:w="108" w:type="dxa"/>
            </w:tcMar>
            <w:hideMark/>
          </w:tcPr>
          <w:p w14:paraId="3AA00164"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.00122</w:t>
            </w:r>
          </w:p>
        </w:tc>
        <w:tc>
          <w:tcPr>
            <w:tcW w:w="1336" w:type="dxa"/>
            <w:tcMar>
              <w:top w:w="0" w:type="dxa"/>
              <w:left w:w="108" w:type="dxa"/>
              <w:bottom w:w="0" w:type="dxa"/>
              <w:right w:w="108" w:type="dxa"/>
            </w:tcMar>
            <w:hideMark/>
          </w:tcPr>
          <w:p w14:paraId="27622768" w14:textId="77777777" w:rsidR="00B6503D" w:rsidRPr="00B6503D" w:rsidRDefault="00B6503D" w:rsidP="00F301C3">
            <w:pPr>
              <w:spacing w:line="240" w:lineRule="auto"/>
              <w:jc w:val="right"/>
              <w:rPr>
                <w:rFonts w:ascii="Times New Roman" w:eastAsia="Times New Roman" w:hAnsi="Times New Roman" w:cs="Times New Roman"/>
                <w:sz w:val="20"/>
                <w:szCs w:val="20"/>
              </w:rPr>
            </w:pPr>
            <w:r w:rsidRPr="00B6503D">
              <w:rPr>
                <w:rFonts w:ascii="Times New Roman" w:eastAsia="Times New Roman" w:hAnsi="Times New Roman" w:cs="Times New Roman"/>
                <w:sz w:val="20"/>
                <w:szCs w:val="20"/>
              </w:rPr>
              <w:t>1.93</w:t>
            </w:r>
          </w:p>
        </w:tc>
      </w:tr>
    </w:tbl>
    <w:p w14:paraId="249B87CE" w14:textId="77777777" w:rsidR="00B6503D" w:rsidRDefault="008A56F6">
      <w:pPr>
        <w:spacing w:line="240" w:lineRule="auto"/>
        <w:rPr>
          <w:rFonts w:ascii="Times New Roman" w:hAnsi="Times New Roman" w:cs="Times New Roman"/>
          <w:b/>
          <w:bCs/>
        </w:rPr>
      </w:pPr>
      <w:r w:rsidRPr="008A56F6">
        <w:rPr>
          <w:rFonts w:ascii="Times New Roman" w:hAnsi="Times New Roman" w:cs="Times New Roman"/>
          <w:b/>
          <w:bCs/>
          <w:sz w:val="20"/>
          <w:szCs w:val="20"/>
        </w:rPr>
        <w:t>Note</w:t>
      </w:r>
      <w:r w:rsidRPr="00F31E64">
        <w:rPr>
          <w:rFonts w:ascii="Times New Roman" w:hAnsi="Times New Roman" w:cs="Times New Roman"/>
          <w:sz w:val="20"/>
          <w:szCs w:val="20"/>
        </w:rPr>
        <w:t>:</w:t>
      </w:r>
      <w:r w:rsidR="00F31E64" w:rsidRPr="00F31E64">
        <w:rPr>
          <w:rFonts w:ascii="Times New Roman" w:eastAsia="Times New Roman" w:hAnsi="Times New Roman" w:cs="Times New Roman"/>
          <w:sz w:val="20"/>
          <w:szCs w:val="20"/>
        </w:rPr>
        <w:t xml:space="preserve"> </w:t>
      </w:r>
      <w:r w:rsidR="00F31E64" w:rsidRPr="00B6503D">
        <w:rPr>
          <w:rFonts w:ascii="Times New Roman" w:eastAsia="Times New Roman" w:hAnsi="Times New Roman" w:cs="Times New Roman"/>
          <w:sz w:val="20"/>
          <w:szCs w:val="20"/>
        </w:rPr>
        <w:t>β</w:t>
      </w:r>
      <w:r w:rsidR="004035E4" w:rsidRPr="00F31E64">
        <w:rPr>
          <w:rFonts w:ascii="Times New Roman" w:hAnsi="Times New Roman" w:cs="Times New Roman"/>
        </w:rPr>
        <w:t xml:space="preserve"> =</w:t>
      </w:r>
      <w:r w:rsidR="004035E4" w:rsidRPr="004035E4">
        <w:rPr>
          <w:rFonts w:ascii="Times New Roman" w:hAnsi="Times New Roman" w:cs="Times New Roman"/>
        </w:rPr>
        <w:t xml:space="preserve"> log odds</w:t>
      </w:r>
      <w:r w:rsidR="00F31E64">
        <w:rPr>
          <w:rFonts w:ascii="Times New Roman" w:hAnsi="Times New Roman" w:cs="Times New Roman"/>
        </w:rPr>
        <w:t>;</w:t>
      </w:r>
      <w:r w:rsidR="004035E4" w:rsidRPr="004035E4">
        <w:rPr>
          <w:rFonts w:ascii="Times New Roman" w:hAnsi="Times New Roman" w:cs="Times New Roman"/>
        </w:rPr>
        <w:t xml:space="preserve"> </w:t>
      </w:r>
      <w:r w:rsidR="00F31E64">
        <w:rPr>
          <w:rFonts w:ascii="Times New Roman" w:hAnsi="Times New Roman" w:cs="Times New Roman"/>
        </w:rPr>
        <w:t xml:space="preserve">SE = standard error; </w:t>
      </w:r>
      <w:r w:rsidR="004035E4" w:rsidRPr="004035E4">
        <w:rPr>
          <w:rFonts w:ascii="Times New Roman" w:hAnsi="Times New Roman" w:cs="Times New Roman"/>
        </w:rPr>
        <w:t>Walt test = test statisti</w:t>
      </w:r>
      <w:r w:rsidR="004035E4">
        <w:rPr>
          <w:rFonts w:ascii="Times New Roman" w:hAnsi="Times New Roman" w:cs="Times New Roman"/>
        </w:rPr>
        <w:t xml:space="preserve">c </w:t>
      </w:r>
      <w:r w:rsidR="00B6503D">
        <w:rPr>
          <w:rFonts w:ascii="Times New Roman" w:hAnsi="Times New Roman" w:cs="Times New Roman"/>
          <w:b/>
          <w:bCs/>
        </w:rPr>
        <w:br w:type="page"/>
      </w:r>
    </w:p>
    <w:p w14:paraId="7DB5A39A" w14:textId="77777777" w:rsidR="005359D1" w:rsidRPr="00B059C7" w:rsidRDefault="00B80F44" w:rsidP="00796EA6">
      <w:pPr>
        <w:spacing w:line="240" w:lineRule="auto"/>
        <w:contextualSpacing/>
        <w:rPr>
          <w:rFonts w:ascii="Times New Roman" w:hAnsi="Times New Roman" w:cs="Times New Roman"/>
        </w:rPr>
      </w:pPr>
      <w:r w:rsidRPr="009E3B8D">
        <w:rPr>
          <w:rFonts w:ascii="Times New Roman" w:hAnsi="Times New Roman" w:cs="Times New Roman"/>
          <w:b/>
          <w:bCs/>
        </w:rPr>
        <w:lastRenderedPageBreak/>
        <w:t xml:space="preserve">Table </w:t>
      </w:r>
      <w:r w:rsidR="007278F9">
        <w:rPr>
          <w:rFonts w:ascii="Times New Roman" w:hAnsi="Times New Roman" w:cs="Times New Roman"/>
          <w:b/>
          <w:bCs/>
        </w:rPr>
        <w:t>4</w:t>
      </w:r>
      <w:r w:rsidR="00700F9D" w:rsidRPr="009E3B8D">
        <w:rPr>
          <w:rFonts w:ascii="Times New Roman" w:hAnsi="Times New Roman" w:cs="Times New Roman"/>
          <w:b/>
          <w:bCs/>
        </w:rPr>
        <w:t>:</w:t>
      </w:r>
      <w:r w:rsidR="00700F9D">
        <w:rPr>
          <w:rFonts w:ascii="Times New Roman" w:hAnsi="Times New Roman" w:cs="Times New Roman"/>
        </w:rPr>
        <w:t xml:space="preserve"> Preferred transition cadence (PTC</w:t>
      </w:r>
      <w:r w:rsidR="007B58C8">
        <w:rPr>
          <w:rFonts w:ascii="Times New Roman" w:hAnsi="Times New Roman" w:cs="Times New Roman"/>
        </w:rPr>
        <w:t>)</w:t>
      </w:r>
      <w:r w:rsidR="00700F9D">
        <w:rPr>
          <w:rFonts w:ascii="Times New Roman" w:hAnsi="Times New Roman" w:cs="Times New Roman"/>
        </w:rPr>
        <w:t xml:space="preserve"> across age groups</w:t>
      </w:r>
      <w:r w:rsidR="001020ED">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1795"/>
        <w:gridCol w:w="1630"/>
        <w:gridCol w:w="800"/>
        <w:gridCol w:w="1980"/>
        <w:gridCol w:w="976"/>
      </w:tblGrid>
      <w:tr w:rsidR="00AA15BB" w14:paraId="2B9FDEF0" w14:textId="77777777" w:rsidTr="00A928E2">
        <w:tc>
          <w:tcPr>
            <w:tcW w:w="1795" w:type="dxa"/>
            <w:vMerge w:val="restart"/>
          </w:tcPr>
          <w:p w14:paraId="3C524CDF" w14:textId="77777777" w:rsidR="00AA15BB" w:rsidRDefault="00AA15BB">
            <w:pPr>
              <w:spacing w:line="240" w:lineRule="auto"/>
              <w:rPr>
                <w:rFonts w:ascii="Times New Roman" w:hAnsi="Times New Roman" w:cs="Times New Roman"/>
              </w:rPr>
            </w:pPr>
            <w:r>
              <w:rPr>
                <w:rFonts w:ascii="Times New Roman" w:hAnsi="Times New Roman" w:cs="Times New Roman"/>
              </w:rPr>
              <w:t>Age Group</w:t>
            </w:r>
            <w:r w:rsidR="001E002A">
              <w:rPr>
                <w:rFonts w:ascii="Times New Roman" w:hAnsi="Times New Roman" w:cs="Times New Roman"/>
              </w:rPr>
              <w:t xml:space="preserve"> (years)</w:t>
            </w:r>
          </w:p>
        </w:tc>
        <w:tc>
          <w:tcPr>
            <w:tcW w:w="5386" w:type="dxa"/>
            <w:gridSpan w:val="4"/>
          </w:tcPr>
          <w:p w14:paraId="3C5BDFA7" w14:textId="77777777" w:rsidR="00AA15BB" w:rsidRDefault="00AA15BB" w:rsidP="00700F9D">
            <w:pPr>
              <w:spacing w:line="240" w:lineRule="auto"/>
              <w:jc w:val="center"/>
              <w:rPr>
                <w:rFonts w:ascii="Times New Roman" w:hAnsi="Times New Roman" w:cs="Times New Roman"/>
              </w:rPr>
            </w:pPr>
            <w:r>
              <w:rPr>
                <w:rFonts w:ascii="Times New Roman" w:hAnsi="Times New Roman" w:cs="Times New Roman"/>
              </w:rPr>
              <w:t>PTC</w:t>
            </w:r>
            <w:r w:rsidR="007B58C8">
              <w:rPr>
                <w:rFonts w:ascii="Times New Roman" w:hAnsi="Times New Roman" w:cs="Times New Roman"/>
              </w:rPr>
              <w:t xml:space="preserve"> (steps/minute)</w:t>
            </w:r>
          </w:p>
        </w:tc>
      </w:tr>
      <w:tr w:rsidR="00AA15BB" w14:paraId="4DE7D643" w14:textId="77777777" w:rsidTr="00A928E2">
        <w:tc>
          <w:tcPr>
            <w:tcW w:w="1795" w:type="dxa"/>
            <w:vMerge/>
          </w:tcPr>
          <w:p w14:paraId="2F386BCA" w14:textId="77777777" w:rsidR="00AA15BB" w:rsidRDefault="00AA15BB" w:rsidP="00AA15BB">
            <w:pPr>
              <w:spacing w:line="240" w:lineRule="auto"/>
              <w:rPr>
                <w:rFonts w:ascii="Times New Roman" w:hAnsi="Times New Roman" w:cs="Times New Roman"/>
              </w:rPr>
            </w:pPr>
          </w:p>
        </w:tc>
        <w:tc>
          <w:tcPr>
            <w:tcW w:w="1630" w:type="dxa"/>
          </w:tcPr>
          <w:p w14:paraId="228BEC9E" w14:textId="77777777" w:rsidR="00AA15BB" w:rsidRPr="00700F9D" w:rsidRDefault="00AA15BB" w:rsidP="00AA15BB">
            <w:pPr>
              <w:spacing w:line="240" w:lineRule="auto"/>
              <w:rPr>
                <w:rFonts w:ascii="Times New Roman" w:hAnsi="Times New Roman" w:cs="Times New Roman"/>
              </w:rPr>
            </w:pPr>
            <w:r>
              <w:rPr>
                <w:rFonts w:ascii="Times New Roman" w:hAnsi="Times New Roman" w:cs="Times New Roman"/>
              </w:rPr>
              <w:t>Mean</w:t>
            </w:r>
          </w:p>
        </w:tc>
        <w:tc>
          <w:tcPr>
            <w:tcW w:w="800" w:type="dxa"/>
          </w:tcPr>
          <w:p w14:paraId="6D0120C5" w14:textId="77777777" w:rsidR="00AA15BB" w:rsidRPr="00700F9D" w:rsidRDefault="00AA15BB" w:rsidP="00AA15BB">
            <w:pPr>
              <w:spacing w:line="240" w:lineRule="auto"/>
              <w:rPr>
                <w:rFonts w:ascii="Times New Roman" w:hAnsi="Times New Roman" w:cs="Times New Roman"/>
              </w:rPr>
            </w:pPr>
            <w:r>
              <w:rPr>
                <w:rFonts w:ascii="Times New Roman" w:hAnsi="Times New Roman" w:cs="Times New Roman"/>
              </w:rPr>
              <w:t>SD</w:t>
            </w:r>
          </w:p>
        </w:tc>
        <w:tc>
          <w:tcPr>
            <w:tcW w:w="1980" w:type="dxa"/>
          </w:tcPr>
          <w:p w14:paraId="5F530852" w14:textId="77777777" w:rsidR="00AA15BB" w:rsidRPr="00700F9D" w:rsidRDefault="00AA15BB" w:rsidP="00AA15BB">
            <w:pPr>
              <w:spacing w:line="240" w:lineRule="auto"/>
              <w:rPr>
                <w:rFonts w:ascii="Times New Roman" w:hAnsi="Times New Roman" w:cs="Times New Roman"/>
              </w:rPr>
            </w:pPr>
            <w:r>
              <w:rPr>
                <w:rFonts w:ascii="Times New Roman" w:hAnsi="Times New Roman" w:cs="Times New Roman"/>
              </w:rPr>
              <w:t>Range</w:t>
            </w:r>
            <w:r w:rsidR="0068535A">
              <w:rPr>
                <w:rFonts w:ascii="Times New Roman" w:hAnsi="Times New Roman" w:cs="Times New Roman"/>
              </w:rPr>
              <w:t xml:space="preserve"> [min, max]</w:t>
            </w:r>
          </w:p>
        </w:tc>
        <w:tc>
          <w:tcPr>
            <w:tcW w:w="976" w:type="dxa"/>
          </w:tcPr>
          <w:p w14:paraId="0F731B37" w14:textId="77777777" w:rsidR="00AA15BB" w:rsidRDefault="00AA15BB" w:rsidP="00AA15BB">
            <w:pPr>
              <w:spacing w:line="240" w:lineRule="auto"/>
              <w:rPr>
                <w:rFonts w:ascii="Times New Roman" w:hAnsi="Times New Roman" w:cs="Times New Roman"/>
              </w:rPr>
            </w:pPr>
            <w:r>
              <w:rPr>
                <w:rFonts w:ascii="Times New Roman" w:hAnsi="Times New Roman" w:cs="Times New Roman"/>
              </w:rPr>
              <w:t>IQR</w:t>
            </w:r>
          </w:p>
        </w:tc>
      </w:tr>
      <w:tr w:rsidR="00AA15BB" w14:paraId="3533509F" w14:textId="77777777" w:rsidTr="00A928E2">
        <w:tc>
          <w:tcPr>
            <w:tcW w:w="1795" w:type="dxa"/>
          </w:tcPr>
          <w:p w14:paraId="5213948B" w14:textId="77777777" w:rsidR="00AA15BB" w:rsidRDefault="00AA15BB" w:rsidP="00AA15BB">
            <w:pPr>
              <w:spacing w:line="240" w:lineRule="auto"/>
              <w:rPr>
                <w:rFonts w:ascii="Times New Roman" w:hAnsi="Times New Roman" w:cs="Times New Roman"/>
              </w:rPr>
            </w:pPr>
            <w:r>
              <w:rPr>
                <w:rFonts w:ascii="Times New Roman" w:hAnsi="Times New Roman" w:cs="Times New Roman"/>
              </w:rPr>
              <w:t>6-8</w:t>
            </w:r>
          </w:p>
        </w:tc>
        <w:tc>
          <w:tcPr>
            <w:tcW w:w="1630" w:type="dxa"/>
          </w:tcPr>
          <w:p w14:paraId="543667EB" w14:textId="77777777" w:rsidR="00AA15BB" w:rsidRDefault="005A1132" w:rsidP="00AA15BB">
            <w:pPr>
              <w:spacing w:line="240" w:lineRule="auto"/>
              <w:rPr>
                <w:rFonts w:ascii="Times New Roman" w:hAnsi="Times New Roman" w:cs="Times New Roman"/>
              </w:rPr>
            </w:pPr>
            <w:r>
              <w:rPr>
                <w:rFonts w:ascii="Times New Roman" w:hAnsi="Times New Roman" w:cs="Times New Roman"/>
              </w:rPr>
              <w:t>154</w:t>
            </w:r>
            <w:r w:rsidR="00C93A24">
              <w:rPr>
                <w:rFonts w:ascii="Times New Roman" w:hAnsi="Times New Roman" w:cs="Times New Roman"/>
              </w:rPr>
              <w:t>.2</w:t>
            </w:r>
          </w:p>
        </w:tc>
        <w:tc>
          <w:tcPr>
            <w:tcW w:w="800" w:type="dxa"/>
          </w:tcPr>
          <w:p w14:paraId="463D90E4" w14:textId="77777777" w:rsidR="00AA15BB" w:rsidRDefault="00C93A24" w:rsidP="00AA15BB">
            <w:pPr>
              <w:spacing w:line="240" w:lineRule="auto"/>
              <w:rPr>
                <w:rFonts w:ascii="Times New Roman" w:hAnsi="Times New Roman" w:cs="Times New Roman"/>
              </w:rPr>
            </w:pPr>
            <w:r>
              <w:rPr>
                <w:rFonts w:ascii="Times New Roman" w:hAnsi="Times New Roman" w:cs="Times New Roman"/>
              </w:rPr>
              <w:t>5.7</w:t>
            </w:r>
          </w:p>
        </w:tc>
        <w:tc>
          <w:tcPr>
            <w:tcW w:w="1980" w:type="dxa"/>
          </w:tcPr>
          <w:p w14:paraId="42EC5198" w14:textId="77777777" w:rsidR="00AA15BB" w:rsidRDefault="00A928E2" w:rsidP="00AA15BB">
            <w:pPr>
              <w:spacing w:line="240" w:lineRule="auto"/>
              <w:rPr>
                <w:rFonts w:ascii="Times New Roman" w:hAnsi="Times New Roman" w:cs="Times New Roman"/>
              </w:rPr>
            </w:pPr>
            <w:r>
              <w:rPr>
                <w:rFonts w:ascii="Times New Roman" w:hAnsi="Times New Roman" w:cs="Times New Roman"/>
              </w:rPr>
              <w:t>[</w:t>
            </w:r>
            <w:r w:rsidR="00C93A24">
              <w:rPr>
                <w:rFonts w:ascii="Times New Roman" w:hAnsi="Times New Roman" w:cs="Times New Roman"/>
              </w:rPr>
              <w:t>146.4</w:t>
            </w:r>
            <w:r>
              <w:rPr>
                <w:rFonts w:ascii="Times New Roman" w:hAnsi="Times New Roman" w:cs="Times New Roman"/>
              </w:rPr>
              <w:t>,</w:t>
            </w:r>
            <w:r w:rsidR="00C93A24">
              <w:rPr>
                <w:rFonts w:ascii="Times New Roman" w:hAnsi="Times New Roman" w:cs="Times New Roman"/>
              </w:rPr>
              <w:t xml:space="preserve"> 160.8</w:t>
            </w:r>
            <w:r>
              <w:rPr>
                <w:rFonts w:ascii="Times New Roman" w:hAnsi="Times New Roman" w:cs="Times New Roman"/>
              </w:rPr>
              <w:t>]</w:t>
            </w:r>
          </w:p>
        </w:tc>
        <w:tc>
          <w:tcPr>
            <w:tcW w:w="976" w:type="dxa"/>
          </w:tcPr>
          <w:p w14:paraId="7F031B17" w14:textId="77777777" w:rsidR="00C93A24" w:rsidRDefault="00C93A24">
            <w:pPr>
              <w:spacing w:line="240" w:lineRule="auto"/>
              <w:rPr>
                <w:rFonts w:ascii="Times New Roman" w:hAnsi="Times New Roman" w:cs="Times New Roman"/>
              </w:rPr>
            </w:pPr>
            <w:r>
              <w:rPr>
                <w:rFonts w:ascii="Times New Roman" w:hAnsi="Times New Roman" w:cs="Times New Roman"/>
              </w:rPr>
              <w:t>8.4</w:t>
            </w:r>
          </w:p>
        </w:tc>
      </w:tr>
      <w:tr w:rsidR="00AA15BB" w14:paraId="29AE7E42" w14:textId="77777777" w:rsidTr="00A928E2">
        <w:tc>
          <w:tcPr>
            <w:tcW w:w="1795" w:type="dxa"/>
          </w:tcPr>
          <w:p w14:paraId="0CA8A2A1" w14:textId="77777777" w:rsidR="00AA15BB" w:rsidRPr="00700F9D" w:rsidRDefault="00AA15BB" w:rsidP="00AA15BB">
            <w:pPr>
              <w:spacing w:line="240" w:lineRule="auto"/>
              <w:rPr>
                <w:rFonts w:ascii="Times New Roman" w:hAnsi="Times New Roman" w:cs="Times New Roman"/>
              </w:rPr>
            </w:pPr>
            <w:r>
              <w:rPr>
                <w:rFonts w:ascii="Times New Roman" w:hAnsi="Times New Roman" w:cs="Times New Roman"/>
              </w:rPr>
              <w:t>9-11</w:t>
            </w:r>
          </w:p>
        </w:tc>
        <w:tc>
          <w:tcPr>
            <w:tcW w:w="1630" w:type="dxa"/>
          </w:tcPr>
          <w:p w14:paraId="3C73BD2D" w14:textId="77777777" w:rsidR="00AA15BB" w:rsidRPr="00700F9D" w:rsidRDefault="00C93A24" w:rsidP="00AA15BB">
            <w:pPr>
              <w:spacing w:line="240" w:lineRule="auto"/>
              <w:rPr>
                <w:rFonts w:ascii="Times New Roman" w:hAnsi="Times New Roman" w:cs="Times New Roman"/>
              </w:rPr>
            </w:pPr>
            <w:r>
              <w:rPr>
                <w:rFonts w:ascii="Times New Roman" w:hAnsi="Times New Roman" w:cs="Times New Roman"/>
              </w:rPr>
              <w:t>146.4</w:t>
            </w:r>
          </w:p>
        </w:tc>
        <w:tc>
          <w:tcPr>
            <w:tcW w:w="800" w:type="dxa"/>
          </w:tcPr>
          <w:p w14:paraId="3F2D3426" w14:textId="77777777" w:rsidR="00AA15BB" w:rsidRPr="00700F9D" w:rsidRDefault="00C93A24" w:rsidP="00AA15BB">
            <w:pPr>
              <w:spacing w:line="240" w:lineRule="auto"/>
              <w:rPr>
                <w:rFonts w:ascii="Times New Roman" w:hAnsi="Times New Roman" w:cs="Times New Roman"/>
              </w:rPr>
            </w:pPr>
            <w:r>
              <w:rPr>
                <w:rFonts w:ascii="Times New Roman" w:hAnsi="Times New Roman" w:cs="Times New Roman"/>
              </w:rPr>
              <w:t>2.5</w:t>
            </w:r>
          </w:p>
        </w:tc>
        <w:tc>
          <w:tcPr>
            <w:tcW w:w="1980" w:type="dxa"/>
          </w:tcPr>
          <w:p w14:paraId="4436769D" w14:textId="77777777" w:rsidR="00AA15BB" w:rsidRPr="00700F9D" w:rsidRDefault="00A928E2" w:rsidP="00AA15BB">
            <w:pPr>
              <w:spacing w:line="240" w:lineRule="auto"/>
              <w:rPr>
                <w:rFonts w:ascii="Times New Roman" w:hAnsi="Times New Roman" w:cs="Times New Roman"/>
              </w:rPr>
            </w:pPr>
            <w:r>
              <w:rPr>
                <w:rFonts w:ascii="Times New Roman" w:hAnsi="Times New Roman" w:cs="Times New Roman"/>
              </w:rPr>
              <w:t>[</w:t>
            </w:r>
            <w:r w:rsidR="00C93A24">
              <w:rPr>
                <w:rFonts w:ascii="Times New Roman" w:hAnsi="Times New Roman" w:cs="Times New Roman"/>
              </w:rPr>
              <w:t>143.4</w:t>
            </w:r>
            <w:r>
              <w:rPr>
                <w:rFonts w:ascii="Times New Roman" w:hAnsi="Times New Roman" w:cs="Times New Roman"/>
              </w:rPr>
              <w:t xml:space="preserve">, </w:t>
            </w:r>
            <w:r w:rsidR="00C93A24">
              <w:rPr>
                <w:rFonts w:ascii="Times New Roman" w:hAnsi="Times New Roman" w:cs="Times New Roman"/>
              </w:rPr>
              <w:t>151.4</w:t>
            </w:r>
            <w:r>
              <w:rPr>
                <w:rFonts w:ascii="Times New Roman" w:hAnsi="Times New Roman" w:cs="Times New Roman"/>
              </w:rPr>
              <w:t>]</w:t>
            </w:r>
          </w:p>
        </w:tc>
        <w:tc>
          <w:tcPr>
            <w:tcW w:w="976" w:type="dxa"/>
          </w:tcPr>
          <w:p w14:paraId="78713295" w14:textId="77777777" w:rsidR="00AA15BB" w:rsidRDefault="00C93A24" w:rsidP="00AA15BB">
            <w:pPr>
              <w:spacing w:line="240" w:lineRule="auto"/>
              <w:rPr>
                <w:rFonts w:ascii="Times New Roman" w:hAnsi="Times New Roman" w:cs="Times New Roman"/>
              </w:rPr>
            </w:pPr>
            <w:r>
              <w:rPr>
                <w:rFonts w:ascii="Times New Roman" w:hAnsi="Times New Roman" w:cs="Times New Roman"/>
              </w:rPr>
              <w:t>1.2</w:t>
            </w:r>
          </w:p>
        </w:tc>
      </w:tr>
      <w:tr w:rsidR="00AA15BB" w14:paraId="78633434" w14:textId="77777777" w:rsidTr="00A928E2">
        <w:tc>
          <w:tcPr>
            <w:tcW w:w="1795" w:type="dxa"/>
          </w:tcPr>
          <w:p w14:paraId="262E74D5" w14:textId="77777777" w:rsidR="00AA15BB" w:rsidRPr="00700F9D" w:rsidRDefault="00AA15BB" w:rsidP="00AA15BB">
            <w:pPr>
              <w:spacing w:line="240" w:lineRule="auto"/>
              <w:rPr>
                <w:rFonts w:ascii="Times New Roman" w:hAnsi="Times New Roman" w:cs="Times New Roman"/>
              </w:rPr>
            </w:pPr>
            <w:r>
              <w:rPr>
                <w:rFonts w:ascii="Times New Roman" w:hAnsi="Times New Roman" w:cs="Times New Roman"/>
              </w:rPr>
              <w:t>12-14</w:t>
            </w:r>
          </w:p>
        </w:tc>
        <w:tc>
          <w:tcPr>
            <w:tcW w:w="1630" w:type="dxa"/>
          </w:tcPr>
          <w:p w14:paraId="5F44D476" w14:textId="77777777" w:rsidR="00AA15BB" w:rsidRPr="00700F9D" w:rsidRDefault="00C93A24" w:rsidP="00AA15BB">
            <w:pPr>
              <w:spacing w:line="240" w:lineRule="auto"/>
              <w:rPr>
                <w:rFonts w:ascii="Times New Roman" w:hAnsi="Times New Roman" w:cs="Times New Roman"/>
              </w:rPr>
            </w:pPr>
            <w:r>
              <w:rPr>
                <w:rFonts w:ascii="Times New Roman" w:hAnsi="Times New Roman" w:cs="Times New Roman"/>
              </w:rPr>
              <w:t>145.0</w:t>
            </w:r>
          </w:p>
        </w:tc>
        <w:tc>
          <w:tcPr>
            <w:tcW w:w="800" w:type="dxa"/>
          </w:tcPr>
          <w:p w14:paraId="6E979ED6" w14:textId="77777777" w:rsidR="00AA15BB" w:rsidRPr="00700F9D" w:rsidRDefault="00C93A24" w:rsidP="00AA15BB">
            <w:pPr>
              <w:spacing w:line="240" w:lineRule="auto"/>
              <w:rPr>
                <w:rFonts w:ascii="Times New Roman" w:hAnsi="Times New Roman" w:cs="Times New Roman"/>
              </w:rPr>
            </w:pPr>
            <w:r>
              <w:rPr>
                <w:rFonts w:ascii="Times New Roman" w:hAnsi="Times New Roman" w:cs="Times New Roman"/>
              </w:rPr>
              <w:t>3.4</w:t>
            </w:r>
          </w:p>
        </w:tc>
        <w:tc>
          <w:tcPr>
            <w:tcW w:w="1980" w:type="dxa"/>
          </w:tcPr>
          <w:p w14:paraId="49B56E21" w14:textId="77777777" w:rsidR="00AA15BB" w:rsidRPr="00700F9D" w:rsidRDefault="00A928E2" w:rsidP="00AA15BB">
            <w:pPr>
              <w:spacing w:line="240" w:lineRule="auto"/>
              <w:rPr>
                <w:rFonts w:ascii="Times New Roman" w:hAnsi="Times New Roman" w:cs="Times New Roman"/>
              </w:rPr>
            </w:pPr>
            <w:r>
              <w:rPr>
                <w:rFonts w:ascii="Times New Roman" w:hAnsi="Times New Roman" w:cs="Times New Roman"/>
              </w:rPr>
              <w:t>[</w:t>
            </w:r>
            <w:r w:rsidR="00C93A24">
              <w:rPr>
                <w:rFonts w:ascii="Times New Roman" w:hAnsi="Times New Roman" w:cs="Times New Roman"/>
              </w:rPr>
              <w:t>141.4</w:t>
            </w:r>
            <w:r>
              <w:rPr>
                <w:rFonts w:ascii="Times New Roman" w:hAnsi="Times New Roman" w:cs="Times New Roman"/>
              </w:rPr>
              <w:t>,</w:t>
            </w:r>
            <w:r w:rsidR="00C93A24">
              <w:rPr>
                <w:rFonts w:ascii="Times New Roman" w:hAnsi="Times New Roman" w:cs="Times New Roman"/>
              </w:rPr>
              <w:t xml:space="preserve"> 151.4</w:t>
            </w:r>
            <w:r>
              <w:rPr>
                <w:rFonts w:ascii="Times New Roman" w:hAnsi="Times New Roman" w:cs="Times New Roman"/>
              </w:rPr>
              <w:t>]</w:t>
            </w:r>
          </w:p>
        </w:tc>
        <w:tc>
          <w:tcPr>
            <w:tcW w:w="976" w:type="dxa"/>
          </w:tcPr>
          <w:p w14:paraId="504EC187" w14:textId="77777777" w:rsidR="00AA15BB" w:rsidRDefault="00C93A24" w:rsidP="00AA15BB">
            <w:pPr>
              <w:spacing w:line="240" w:lineRule="auto"/>
              <w:rPr>
                <w:rFonts w:ascii="Times New Roman" w:hAnsi="Times New Roman" w:cs="Times New Roman"/>
              </w:rPr>
            </w:pPr>
            <w:r>
              <w:rPr>
                <w:rFonts w:ascii="Times New Roman" w:hAnsi="Times New Roman" w:cs="Times New Roman"/>
              </w:rPr>
              <w:t>4.1</w:t>
            </w:r>
          </w:p>
        </w:tc>
      </w:tr>
      <w:tr w:rsidR="00AA15BB" w14:paraId="7698A39F" w14:textId="77777777" w:rsidTr="00A928E2">
        <w:tc>
          <w:tcPr>
            <w:tcW w:w="1795" w:type="dxa"/>
          </w:tcPr>
          <w:p w14:paraId="10D698C4" w14:textId="77777777" w:rsidR="00AA15BB" w:rsidRPr="00700F9D" w:rsidRDefault="00AA15BB" w:rsidP="00AA15BB">
            <w:pPr>
              <w:spacing w:line="240" w:lineRule="auto"/>
              <w:rPr>
                <w:rFonts w:ascii="Times New Roman" w:hAnsi="Times New Roman" w:cs="Times New Roman"/>
              </w:rPr>
            </w:pPr>
            <w:r>
              <w:rPr>
                <w:rFonts w:ascii="Times New Roman" w:hAnsi="Times New Roman" w:cs="Times New Roman"/>
              </w:rPr>
              <w:t>15-17</w:t>
            </w:r>
          </w:p>
        </w:tc>
        <w:tc>
          <w:tcPr>
            <w:tcW w:w="1630" w:type="dxa"/>
          </w:tcPr>
          <w:p w14:paraId="13AF6402" w14:textId="77777777" w:rsidR="00AA15BB" w:rsidRPr="00700F9D" w:rsidRDefault="00C93A24" w:rsidP="00AA15BB">
            <w:pPr>
              <w:spacing w:line="240" w:lineRule="auto"/>
              <w:rPr>
                <w:rFonts w:ascii="Times New Roman" w:hAnsi="Times New Roman" w:cs="Times New Roman"/>
              </w:rPr>
            </w:pPr>
            <w:r>
              <w:rPr>
                <w:rFonts w:ascii="Times New Roman" w:hAnsi="Times New Roman" w:cs="Times New Roman"/>
              </w:rPr>
              <w:t>143.7</w:t>
            </w:r>
          </w:p>
        </w:tc>
        <w:tc>
          <w:tcPr>
            <w:tcW w:w="800" w:type="dxa"/>
          </w:tcPr>
          <w:p w14:paraId="4A9C5B2C" w14:textId="77777777" w:rsidR="00AA15BB" w:rsidRPr="00700F9D" w:rsidRDefault="00C93A24" w:rsidP="00AA15BB">
            <w:pPr>
              <w:spacing w:line="240" w:lineRule="auto"/>
              <w:rPr>
                <w:rFonts w:ascii="Times New Roman" w:hAnsi="Times New Roman" w:cs="Times New Roman"/>
              </w:rPr>
            </w:pPr>
            <w:r>
              <w:rPr>
                <w:rFonts w:ascii="Times New Roman" w:hAnsi="Times New Roman" w:cs="Times New Roman"/>
              </w:rPr>
              <w:t>4.3</w:t>
            </w:r>
          </w:p>
        </w:tc>
        <w:tc>
          <w:tcPr>
            <w:tcW w:w="1980" w:type="dxa"/>
          </w:tcPr>
          <w:p w14:paraId="6B627488" w14:textId="77777777" w:rsidR="00AA15BB" w:rsidRPr="00700F9D" w:rsidRDefault="00A928E2" w:rsidP="00AA15BB">
            <w:pPr>
              <w:spacing w:line="240" w:lineRule="auto"/>
              <w:rPr>
                <w:rFonts w:ascii="Times New Roman" w:hAnsi="Times New Roman" w:cs="Times New Roman"/>
              </w:rPr>
            </w:pPr>
            <w:r>
              <w:rPr>
                <w:rFonts w:ascii="Times New Roman" w:hAnsi="Times New Roman" w:cs="Times New Roman"/>
              </w:rPr>
              <w:t>[</w:t>
            </w:r>
            <w:r w:rsidR="00C93A24">
              <w:rPr>
                <w:rFonts w:ascii="Times New Roman" w:hAnsi="Times New Roman" w:cs="Times New Roman"/>
              </w:rPr>
              <w:t>140.0</w:t>
            </w:r>
            <w:r>
              <w:rPr>
                <w:rFonts w:ascii="Times New Roman" w:hAnsi="Times New Roman" w:cs="Times New Roman"/>
              </w:rPr>
              <w:t>,</w:t>
            </w:r>
            <w:r w:rsidR="00C93A24">
              <w:rPr>
                <w:rFonts w:ascii="Times New Roman" w:hAnsi="Times New Roman" w:cs="Times New Roman"/>
              </w:rPr>
              <w:t xml:space="preserve"> 157.8</w:t>
            </w:r>
            <w:r>
              <w:rPr>
                <w:rFonts w:ascii="Times New Roman" w:hAnsi="Times New Roman" w:cs="Times New Roman"/>
              </w:rPr>
              <w:t>]</w:t>
            </w:r>
          </w:p>
        </w:tc>
        <w:tc>
          <w:tcPr>
            <w:tcW w:w="976" w:type="dxa"/>
          </w:tcPr>
          <w:p w14:paraId="3B1D8589" w14:textId="77777777" w:rsidR="00AA15BB" w:rsidRDefault="00C93A24" w:rsidP="00AA15BB">
            <w:pPr>
              <w:spacing w:line="240" w:lineRule="auto"/>
              <w:rPr>
                <w:rFonts w:ascii="Times New Roman" w:hAnsi="Times New Roman" w:cs="Times New Roman"/>
              </w:rPr>
            </w:pPr>
            <w:r>
              <w:rPr>
                <w:rFonts w:ascii="Times New Roman" w:hAnsi="Times New Roman" w:cs="Times New Roman"/>
              </w:rPr>
              <w:t>4.8</w:t>
            </w:r>
          </w:p>
        </w:tc>
      </w:tr>
      <w:tr w:rsidR="00AA15BB" w14:paraId="51F2C953" w14:textId="77777777" w:rsidTr="00A928E2">
        <w:tc>
          <w:tcPr>
            <w:tcW w:w="1795" w:type="dxa"/>
          </w:tcPr>
          <w:p w14:paraId="58C9F635" w14:textId="77777777" w:rsidR="00AA15BB" w:rsidRPr="00700F9D" w:rsidRDefault="00AA15BB" w:rsidP="00AA15BB">
            <w:pPr>
              <w:spacing w:line="240" w:lineRule="auto"/>
              <w:rPr>
                <w:rFonts w:ascii="Times New Roman" w:hAnsi="Times New Roman" w:cs="Times New Roman"/>
              </w:rPr>
            </w:pPr>
            <w:r>
              <w:rPr>
                <w:rFonts w:ascii="Times New Roman" w:hAnsi="Times New Roman" w:cs="Times New Roman"/>
              </w:rPr>
              <w:t>18-20</w:t>
            </w:r>
          </w:p>
        </w:tc>
        <w:tc>
          <w:tcPr>
            <w:tcW w:w="1630" w:type="dxa"/>
          </w:tcPr>
          <w:p w14:paraId="56F73B60" w14:textId="77777777" w:rsidR="00AA15BB" w:rsidRPr="00700F9D" w:rsidRDefault="00C93A24" w:rsidP="00AA15BB">
            <w:pPr>
              <w:spacing w:line="240" w:lineRule="auto"/>
              <w:rPr>
                <w:rFonts w:ascii="Times New Roman" w:hAnsi="Times New Roman" w:cs="Times New Roman"/>
              </w:rPr>
            </w:pPr>
            <w:r>
              <w:rPr>
                <w:rFonts w:ascii="Times New Roman" w:hAnsi="Times New Roman" w:cs="Times New Roman"/>
              </w:rPr>
              <w:t>140.1</w:t>
            </w:r>
          </w:p>
        </w:tc>
        <w:tc>
          <w:tcPr>
            <w:tcW w:w="800" w:type="dxa"/>
          </w:tcPr>
          <w:p w14:paraId="65ADAFD5" w14:textId="77777777" w:rsidR="00AA15BB" w:rsidRPr="00700F9D" w:rsidRDefault="00C93A24" w:rsidP="00AA15BB">
            <w:pPr>
              <w:spacing w:line="240" w:lineRule="auto"/>
              <w:rPr>
                <w:rFonts w:ascii="Times New Roman" w:hAnsi="Times New Roman" w:cs="Times New Roman"/>
              </w:rPr>
            </w:pPr>
            <w:r>
              <w:rPr>
                <w:rFonts w:ascii="Times New Roman" w:hAnsi="Times New Roman" w:cs="Times New Roman"/>
              </w:rPr>
              <w:t>2.4</w:t>
            </w:r>
          </w:p>
        </w:tc>
        <w:tc>
          <w:tcPr>
            <w:tcW w:w="1980" w:type="dxa"/>
          </w:tcPr>
          <w:p w14:paraId="533F760A" w14:textId="77777777" w:rsidR="00AA15BB" w:rsidRPr="00700F9D" w:rsidRDefault="00A928E2" w:rsidP="00AA15BB">
            <w:pPr>
              <w:spacing w:line="240" w:lineRule="auto"/>
              <w:rPr>
                <w:rFonts w:ascii="Times New Roman" w:hAnsi="Times New Roman" w:cs="Times New Roman"/>
              </w:rPr>
            </w:pPr>
            <w:r>
              <w:rPr>
                <w:rFonts w:ascii="Times New Roman" w:hAnsi="Times New Roman" w:cs="Times New Roman"/>
              </w:rPr>
              <w:t>[</w:t>
            </w:r>
            <w:r w:rsidR="00C93A24">
              <w:rPr>
                <w:rFonts w:ascii="Times New Roman" w:hAnsi="Times New Roman" w:cs="Times New Roman"/>
              </w:rPr>
              <w:t>136.4</w:t>
            </w:r>
            <w:r>
              <w:rPr>
                <w:rFonts w:ascii="Times New Roman" w:hAnsi="Times New Roman" w:cs="Times New Roman"/>
              </w:rPr>
              <w:t>,</w:t>
            </w:r>
            <w:r w:rsidR="00C93A24">
              <w:rPr>
                <w:rFonts w:ascii="Times New Roman" w:hAnsi="Times New Roman" w:cs="Times New Roman"/>
              </w:rPr>
              <w:t xml:space="preserve"> 145.8</w:t>
            </w:r>
            <w:r>
              <w:rPr>
                <w:rFonts w:ascii="Times New Roman" w:hAnsi="Times New Roman" w:cs="Times New Roman"/>
              </w:rPr>
              <w:t>]</w:t>
            </w:r>
          </w:p>
        </w:tc>
        <w:tc>
          <w:tcPr>
            <w:tcW w:w="976" w:type="dxa"/>
          </w:tcPr>
          <w:p w14:paraId="44A03A8B" w14:textId="77777777" w:rsidR="00AA15BB" w:rsidRDefault="00C93A24" w:rsidP="00AA15BB">
            <w:pPr>
              <w:spacing w:line="240" w:lineRule="auto"/>
              <w:rPr>
                <w:rFonts w:ascii="Times New Roman" w:hAnsi="Times New Roman" w:cs="Times New Roman"/>
              </w:rPr>
            </w:pPr>
            <w:r>
              <w:rPr>
                <w:rFonts w:ascii="Times New Roman" w:hAnsi="Times New Roman" w:cs="Times New Roman"/>
              </w:rPr>
              <w:t>2.6</w:t>
            </w:r>
          </w:p>
        </w:tc>
      </w:tr>
    </w:tbl>
    <w:p w14:paraId="6A226565" w14:textId="77777777" w:rsidR="005359D1" w:rsidRPr="00B059C7" w:rsidRDefault="00B307B7">
      <w:pPr>
        <w:spacing w:line="240" w:lineRule="auto"/>
        <w:rPr>
          <w:rFonts w:ascii="Times New Roman" w:hAnsi="Times New Roman" w:cs="Times New Roman"/>
        </w:rPr>
      </w:pPr>
      <w:r>
        <w:rPr>
          <w:rFonts w:ascii="Times New Roman" w:hAnsi="Times New Roman" w:cs="Times New Roman"/>
        </w:rPr>
        <w:t>Note: SD = standard deviation; IQR = interquartile range.</w:t>
      </w:r>
    </w:p>
    <w:p w14:paraId="4498B147" w14:textId="77777777" w:rsidR="005359D1" w:rsidRPr="00B059C7" w:rsidRDefault="005359D1" w:rsidP="00796EA6">
      <w:pPr>
        <w:spacing w:line="240" w:lineRule="auto"/>
        <w:rPr>
          <w:rFonts w:ascii="Times New Roman" w:hAnsi="Times New Roman" w:cs="Times New Roman"/>
        </w:rPr>
        <w:sectPr w:rsidR="005359D1" w:rsidRPr="00B059C7" w:rsidSect="003B4616">
          <w:pgSz w:w="15840" w:h="12240" w:orient="landscape"/>
          <w:pgMar w:top="1440" w:right="1440" w:bottom="1440" w:left="1440" w:header="720" w:footer="720" w:gutter="0"/>
          <w:lnNumType w:countBy="1" w:restart="continuous"/>
          <w:cols w:space="720"/>
          <w:docGrid w:linePitch="360"/>
        </w:sectPr>
      </w:pPr>
    </w:p>
    <w:p w14:paraId="30D5C59D" w14:textId="77777777" w:rsidR="007C470E" w:rsidRPr="00B059C7" w:rsidRDefault="00B416C6" w:rsidP="00796EA6">
      <w:pPr>
        <w:pStyle w:val="PlainText"/>
        <w:keepNext/>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BA8966" wp14:editId="0F35C32F">
            <wp:extent cx="6859854" cy="4824129"/>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inyAppCapture-300dpi.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70537" cy="4831642"/>
                    </a:xfrm>
                    <a:prstGeom prst="rect">
                      <a:avLst/>
                    </a:prstGeom>
                  </pic:spPr>
                </pic:pic>
              </a:graphicData>
            </a:graphic>
          </wp:inline>
        </w:drawing>
      </w:r>
    </w:p>
    <w:p w14:paraId="140AE331" w14:textId="77777777" w:rsidR="009A12CC" w:rsidRPr="00B307B7" w:rsidRDefault="007C470E" w:rsidP="00B307B7">
      <w:pPr>
        <w:pStyle w:val="Caption"/>
        <w:rPr>
          <w:rFonts w:ascii="Times New Roman" w:hAnsi="Times New Roman" w:cs="Times New Roman"/>
          <w:b/>
          <w:i w:val="0"/>
          <w:color w:val="000000" w:themeColor="text1"/>
          <w:sz w:val="24"/>
          <w:szCs w:val="24"/>
        </w:rPr>
      </w:pPr>
      <w:r w:rsidRPr="00E4293B">
        <w:rPr>
          <w:rFonts w:ascii="Times New Roman" w:hAnsi="Times New Roman" w:cs="Times New Roman"/>
          <w:b/>
          <w:i w:val="0"/>
          <w:color w:val="000000" w:themeColor="text1"/>
          <w:sz w:val="24"/>
          <w:szCs w:val="24"/>
        </w:rPr>
        <w:t>Figure 1</w:t>
      </w:r>
      <w:r w:rsidR="00B307B7">
        <w:rPr>
          <w:rFonts w:ascii="Times New Roman" w:hAnsi="Times New Roman" w:cs="Times New Roman"/>
          <w:b/>
          <w:i w:val="0"/>
          <w:color w:val="000000" w:themeColor="text1"/>
          <w:sz w:val="24"/>
          <w:szCs w:val="24"/>
        </w:rPr>
        <w:t xml:space="preserve">: </w:t>
      </w:r>
      <w:r w:rsidRPr="00B059C7">
        <w:rPr>
          <w:rFonts w:ascii="Times New Roman" w:hAnsi="Times New Roman" w:cs="Times New Roman"/>
          <w:i w:val="0"/>
          <w:color w:val="auto"/>
          <w:sz w:val="24"/>
          <w:szCs w:val="24"/>
        </w:rPr>
        <w:t xml:space="preserve">Screenshot of the R Shiny </w:t>
      </w:r>
      <w:r w:rsidR="007B4BEA" w:rsidRPr="00B059C7">
        <w:rPr>
          <w:rFonts w:ascii="Times New Roman" w:hAnsi="Times New Roman" w:cs="Times New Roman"/>
          <w:i w:val="0"/>
          <w:color w:val="auto"/>
          <w:sz w:val="24"/>
          <w:szCs w:val="24"/>
        </w:rPr>
        <w:t>a</w:t>
      </w:r>
      <w:r w:rsidRPr="00B059C7">
        <w:rPr>
          <w:rFonts w:ascii="Times New Roman" w:hAnsi="Times New Roman" w:cs="Times New Roman"/>
          <w:i w:val="0"/>
          <w:color w:val="auto"/>
          <w:sz w:val="24"/>
          <w:szCs w:val="24"/>
        </w:rPr>
        <w:t xml:space="preserve">pp. After user input (age, weight, height, sex), </w:t>
      </w:r>
      <w:proofErr w:type="spellStart"/>
      <w:r w:rsidRPr="00B059C7">
        <w:rPr>
          <w:rFonts w:ascii="Times New Roman" w:hAnsi="Times New Roman" w:cs="Times New Roman"/>
          <w:i w:val="0"/>
          <w:color w:val="auto"/>
          <w:sz w:val="24"/>
          <w:szCs w:val="24"/>
        </w:rPr>
        <w:t>BMIz</w:t>
      </w:r>
      <w:proofErr w:type="spellEnd"/>
      <w:r w:rsidRPr="00B059C7">
        <w:rPr>
          <w:rFonts w:ascii="Times New Roman" w:hAnsi="Times New Roman" w:cs="Times New Roman"/>
          <w:i w:val="0"/>
          <w:color w:val="auto"/>
          <w:sz w:val="24"/>
          <w:szCs w:val="24"/>
        </w:rPr>
        <w:t xml:space="preserve"> (green) is displayed with predicted preferred transition cadence (orange). The graph on the right displays the probabilities associated with being in either gait classification.</w:t>
      </w:r>
    </w:p>
    <w:sectPr w:rsidR="009A12CC" w:rsidRPr="00B307B7" w:rsidSect="005359D1">
      <w:type w:val="nextColumn"/>
      <w:pgSz w:w="15840" w:h="12240" w:orient="landscape"/>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cott Ducharme" w:date="2019-09-10T16:50:00Z" w:initials="SD">
    <w:p w14:paraId="7D700DBF" w14:textId="77777777" w:rsidR="004F3B7E" w:rsidRDefault="004F3B7E">
      <w:pPr>
        <w:pStyle w:val="CommentText"/>
      </w:pPr>
      <w:r>
        <w:rPr>
          <w:rStyle w:val="CommentReference"/>
        </w:rPr>
        <w:annotationRef/>
      </w:r>
      <w:proofErr w:type="spellStart"/>
      <w:r>
        <w:t>Schuna</w:t>
      </w:r>
      <w:proofErr w:type="spellEnd"/>
      <w:r>
        <w:t xml:space="preserve"> do you have this information?</w:t>
      </w:r>
    </w:p>
  </w:comment>
  <w:comment w:id="1" w:author="Tudor-Locke, Catrine" w:date="2019-08-14T12:12:00Z" w:initials="TC">
    <w:p w14:paraId="4ECC63DD" w14:textId="77777777" w:rsidR="00BD06D1" w:rsidRDefault="00BD06D1">
      <w:pPr>
        <w:pStyle w:val="CommentText"/>
      </w:pPr>
      <w:r>
        <w:rPr>
          <w:rStyle w:val="CommentReference"/>
        </w:rPr>
        <w:annotationRef/>
      </w:r>
      <w:r>
        <w:t>a reviewer might ask how often this was needed</w:t>
      </w:r>
    </w:p>
  </w:comment>
  <w:comment w:id="2" w:author="Scott Ducharme" w:date="2019-08-30T14:23:00Z" w:initials="SD">
    <w:p w14:paraId="1220071B" w14:textId="77777777" w:rsidR="00BD06D1" w:rsidRDefault="00BD06D1">
      <w:pPr>
        <w:pStyle w:val="CommentText"/>
      </w:pPr>
      <w:r>
        <w:rPr>
          <w:rStyle w:val="CommentReference"/>
        </w:rPr>
        <w:annotationRef/>
      </w:r>
      <w:r>
        <w:t xml:space="preserve">Can this be found somewhere? </w:t>
      </w:r>
      <w:proofErr w:type="spellStart"/>
      <w:r>
        <w:t>Schuna</w:t>
      </w:r>
      <w:proofErr w:type="spellEnd"/>
      <w:r>
        <w:t xml:space="preserve"> do you know? </w:t>
      </w:r>
    </w:p>
    <w:p w14:paraId="71BD46E9" w14:textId="77777777" w:rsidR="00BD06D1" w:rsidRDefault="00BD06D1">
      <w:pPr>
        <w:pStyle w:val="CommentText"/>
      </w:pPr>
    </w:p>
    <w:p w14:paraId="05564A04" w14:textId="77777777" w:rsidR="00BD06D1" w:rsidRDefault="00BD06D1">
      <w:pPr>
        <w:pStyle w:val="CommentText"/>
      </w:pPr>
      <w:r>
        <w:t>If not, we can just remove the part about video recording or at least the ‘in the event of’ part</w:t>
      </w:r>
    </w:p>
  </w:comment>
  <w:comment w:id="3" w:author="Dusty Turner" w:date="2019-09-11T11:07:00Z" w:initials="DT">
    <w:p w14:paraId="5A62282F" w14:textId="77777777" w:rsidR="00AE0392" w:rsidRDefault="00AE0392">
      <w:pPr>
        <w:pStyle w:val="CommentText"/>
      </w:pPr>
      <w:r>
        <w:rPr>
          <w:rStyle w:val="CommentReference"/>
        </w:rPr>
        <w:annotationRef/>
      </w:r>
      <w:r>
        <w:t>Sorry, I know this wasn’t your initial question and I haven’t commented about it before, but at 1:10 or 10:1 doesn’t invalidate the results, it just typically makes the method less reliable (or more difficult to discern rare events.  Does this change still make the flow work well and sound professional?</w:t>
      </w:r>
    </w:p>
  </w:comment>
  <w:comment w:id="8" w:author="Scott Ducharme" w:date="2019-09-10T16:50:00Z" w:initials="SD">
    <w:p w14:paraId="02AC7DC7" w14:textId="77777777" w:rsidR="00AE0392" w:rsidRDefault="004F3B7E">
      <w:pPr>
        <w:pStyle w:val="CommentText"/>
      </w:pPr>
      <w:r>
        <w:rPr>
          <w:rStyle w:val="CommentReference"/>
        </w:rPr>
        <w:annotationRef/>
      </w:r>
      <w:r>
        <w:t>Dusty, Jim, is this worded correctly?</w:t>
      </w:r>
    </w:p>
  </w:comment>
  <w:comment w:id="9" w:author="Dusty Turner" w:date="2019-09-11T11:10:00Z" w:initials="DT">
    <w:p w14:paraId="2E61E195" w14:textId="77777777" w:rsidR="00AE0392" w:rsidRDefault="00AE0392">
      <w:pPr>
        <w:pStyle w:val="CommentText"/>
      </w:pPr>
      <w:r>
        <w:rPr>
          <w:rStyle w:val="CommentReference"/>
        </w:rPr>
        <w:annotationRef/>
      </w:r>
      <w:r>
        <w:t>I made a few changes.  What do you think?</w:t>
      </w:r>
    </w:p>
  </w:comment>
  <w:comment w:id="20" w:author="Scott Ducharme" w:date="2019-09-10T16:51:00Z" w:initials="SD">
    <w:p w14:paraId="7C17E400" w14:textId="77777777" w:rsidR="004F3B7E" w:rsidRDefault="004F3B7E">
      <w:pPr>
        <w:pStyle w:val="CommentText"/>
      </w:pPr>
      <w:r>
        <w:rPr>
          <w:rStyle w:val="CommentReference"/>
        </w:rPr>
        <w:annotationRef/>
      </w:r>
      <w:r>
        <w:t>Dusty, Jim, we are thinking we can just store it on the Shiny server? ShinyApps.io</w:t>
      </w:r>
      <w:r w:rsidR="00A87757">
        <w:t>, and just have it in the free version. Can we do that, or does it still need a home of some sort?</w:t>
      </w:r>
    </w:p>
  </w:comment>
  <w:comment w:id="21" w:author="Pleuss, James D MAJ  MIL USA USMA" w:date="2019-09-12T08:57:00Z" w:initials="PLEUSS">
    <w:p w14:paraId="3B92C0CC" w14:textId="77777777" w:rsidR="007748BB" w:rsidRDefault="007748BB">
      <w:pPr>
        <w:pStyle w:val="CommentText"/>
      </w:pPr>
      <w:r>
        <w:rPr>
          <w:rStyle w:val="CommentReference"/>
        </w:rPr>
        <w:annotationRef/>
      </w:r>
      <w:r>
        <w:t>I think we can stick with the Math Department location in the above URL.</w:t>
      </w:r>
    </w:p>
  </w:comment>
  <w:comment w:id="28" w:author="Christopher Moore" w:date="2019-08-17T23:52:00Z" w:initials="CM">
    <w:p w14:paraId="07FB2210" w14:textId="77777777" w:rsidR="00BD06D1" w:rsidRDefault="00BD06D1">
      <w:pPr>
        <w:pStyle w:val="CommentText"/>
      </w:pPr>
      <w:r>
        <w:rPr>
          <w:rStyle w:val="CommentReference"/>
        </w:rPr>
        <w:annotationRef/>
      </w:r>
      <w:r>
        <w:t>Any way to provide values supporting this?</w:t>
      </w:r>
    </w:p>
  </w:comment>
  <w:comment w:id="29" w:author="Scott Ducharme" w:date="2019-09-10T16:48:00Z" w:initials="SD">
    <w:p w14:paraId="48566C05" w14:textId="77777777" w:rsidR="004F3B7E" w:rsidRDefault="004F3B7E">
      <w:pPr>
        <w:pStyle w:val="CommentText"/>
      </w:pPr>
      <w:r>
        <w:rPr>
          <w:rStyle w:val="CommentReference"/>
        </w:rPr>
        <w:annotationRef/>
      </w:r>
      <w:r>
        <w:t xml:space="preserve">Dusty, Jim, anything we can add here? I.e., change in accuracy </w:t>
      </w:r>
      <w:r w:rsidR="00A87757">
        <w:t>&lt;</w:t>
      </w:r>
      <w:r>
        <w:t>0.02, or something of that sort?</w:t>
      </w:r>
    </w:p>
  </w:comment>
  <w:comment w:id="30" w:author="Dusty Turner" w:date="2019-09-11T11:12:00Z" w:initials="DT">
    <w:p w14:paraId="367ADC1A" w14:textId="77777777" w:rsidR="00AE0392" w:rsidRDefault="00AE0392">
      <w:pPr>
        <w:pStyle w:val="CommentText"/>
      </w:pPr>
      <w:r>
        <w:rPr>
          <w:rStyle w:val="CommentReference"/>
        </w:rPr>
        <w:annotationRef/>
      </w:r>
      <w:r>
        <w:t>Maybe a more accurate statement is that none of the interaction terms were significant. (</w:t>
      </w:r>
      <w:proofErr w:type="spellStart"/>
      <w:r>
        <w:t>ie</w:t>
      </w:r>
      <w:proofErr w:type="spellEnd"/>
      <w:r>
        <w:t>, P Values of interaction terms were &gt;.05).  Does this help?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700DBF" w15:done="0"/>
  <w15:commentEx w15:paraId="4ECC63DD" w15:done="0"/>
  <w15:commentEx w15:paraId="05564A04" w15:done="0"/>
  <w15:commentEx w15:paraId="5A62282F" w15:done="0"/>
  <w15:commentEx w15:paraId="02AC7DC7" w15:done="0"/>
  <w15:commentEx w15:paraId="2E61E195" w15:done="0"/>
  <w15:commentEx w15:paraId="7C17E400" w15:done="0"/>
  <w15:commentEx w15:paraId="3B92C0CC" w15:paraIdParent="7C17E400" w15:done="0"/>
  <w15:commentEx w15:paraId="07FB2210" w15:done="0"/>
  <w15:commentEx w15:paraId="48566C05" w15:done="0"/>
  <w15:commentEx w15:paraId="367ADC1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700DBF" w16cid:durableId="212486D6"/>
  <w16cid:commentId w16cid:paraId="4ECC63DD" w16cid:durableId="212486D7"/>
  <w16cid:commentId w16cid:paraId="05564A04" w16cid:durableId="212486D8"/>
  <w16cid:commentId w16cid:paraId="5A62282F" w16cid:durableId="212486D9"/>
  <w16cid:commentId w16cid:paraId="02AC7DC7" w16cid:durableId="212486DA"/>
  <w16cid:commentId w16cid:paraId="2E61E195" w16cid:durableId="212486DB"/>
  <w16cid:commentId w16cid:paraId="7C17E400" w16cid:durableId="212486DC"/>
  <w16cid:commentId w16cid:paraId="3B92C0CC" w16cid:durableId="212486F0"/>
  <w16cid:commentId w16cid:paraId="07FB2210" w16cid:durableId="212486DD"/>
  <w16cid:commentId w16cid:paraId="48566C05" w16cid:durableId="212486DE"/>
  <w16cid:commentId w16cid:paraId="367ADC1A" w16cid:durableId="212486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620BE1" w14:textId="77777777" w:rsidR="00D04344" w:rsidRDefault="00D04344" w:rsidP="00BB30EE">
      <w:pPr>
        <w:spacing w:line="240" w:lineRule="auto"/>
      </w:pPr>
      <w:r>
        <w:separator/>
      </w:r>
    </w:p>
  </w:endnote>
  <w:endnote w:type="continuationSeparator" w:id="0">
    <w:p w14:paraId="1DC4FC72" w14:textId="77777777" w:rsidR="00D04344" w:rsidRDefault="00D04344" w:rsidP="00BB30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05746186"/>
      <w:docPartObj>
        <w:docPartGallery w:val="Page Numbers (Bottom of Page)"/>
        <w:docPartUnique/>
      </w:docPartObj>
    </w:sdtPr>
    <w:sdtEndPr>
      <w:rPr>
        <w:rStyle w:val="PageNumber"/>
      </w:rPr>
    </w:sdtEndPr>
    <w:sdtContent>
      <w:p w14:paraId="735BCD43" w14:textId="77777777" w:rsidR="00BD06D1" w:rsidRDefault="00BD06D1" w:rsidP="00902FD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DE81E5" w14:textId="77777777" w:rsidR="00BD06D1" w:rsidRDefault="00BD06D1" w:rsidP="00BB30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23A4A" w14:textId="77777777" w:rsidR="00BD06D1" w:rsidRDefault="00BD06D1" w:rsidP="00BB30E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343575" w14:textId="77777777" w:rsidR="00D04344" w:rsidRDefault="00D04344" w:rsidP="00BB30EE">
      <w:pPr>
        <w:spacing w:line="240" w:lineRule="auto"/>
      </w:pPr>
      <w:r>
        <w:separator/>
      </w:r>
    </w:p>
  </w:footnote>
  <w:footnote w:type="continuationSeparator" w:id="0">
    <w:p w14:paraId="61024D55" w14:textId="77777777" w:rsidR="00D04344" w:rsidRDefault="00D04344" w:rsidP="00BB30E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7529379"/>
      <w:docPartObj>
        <w:docPartGallery w:val="Page Numbers (Top of Page)"/>
        <w:docPartUnique/>
      </w:docPartObj>
    </w:sdtPr>
    <w:sdtEndPr>
      <w:rPr>
        <w:rFonts w:ascii="Times New Roman" w:hAnsi="Times New Roman" w:cs="Times New Roman"/>
        <w:noProof/>
      </w:rPr>
    </w:sdtEndPr>
    <w:sdtContent>
      <w:p w14:paraId="35398E2E" w14:textId="77777777" w:rsidR="00BD06D1" w:rsidRPr="00954177" w:rsidRDefault="00BD06D1">
        <w:pPr>
          <w:pStyle w:val="Header"/>
          <w:jc w:val="right"/>
          <w:rPr>
            <w:rFonts w:ascii="Times New Roman" w:hAnsi="Times New Roman" w:cs="Times New Roman"/>
          </w:rPr>
        </w:pPr>
        <w:r w:rsidRPr="00954177">
          <w:rPr>
            <w:rFonts w:ascii="Times New Roman" w:hAnsi="Times New Roman" w:cs="Times New Roman"/>
          </w:rPr>
          <w:fldChar w:fldCharType="begin"/>
        </w:r>
        <w:r w:rsidRPr="00954177">
          <w:rPr>
            <w:rFonts w:ascii="Times New Roman" w:hAnsi="Times New Roman" w:cs="Times New Roman"/>
          </w:rPr>
          <w:instrText xml:space="preserve"> PAGE   \* MERGEFORMAT </w:instrText>
        </w:r>
        <w:r w:rsidRPr="00954177">
          <w:rPr>
            <w:rFonts w:ascii="Times New Roman" w:hAnsi="Times New Roman" w:cs="Times New Roman"/>
          </w:rPr>
          <w:fldChar w:fldCharType="separate"/>
        </w:r>
        <w:r w:rsidR="00990CB4">
          <w:rPr>
            <w:rFonts w:ascii="Times New Roman" w:hAnsi="Times New Roman" w:cs="Times New Roman"/>
            <w:noProof/>
          </w:rPr>
          <w:t>8</w:t>
        </w:r>
        <w:r w:rsidRPr="00954177">
          <w:rPr>
            <w:rFonts w:ascii="Times New Roman" w:hAnsi="Times New Roman" w:cs="Times New Roman"/>
            <w:noProof/>
          </w:rPr>
          <w:fldChar w:fldCharType="end"/>
        </w:r>
      </w:p>
    </w:sdtContent>
  </w:sdt>
  <w:p w14:paraId="7C103E11" w14:textId="77777777" w:rsidR="00BD06D1" w:rsidRDefault="00BD06D1" w:rsidP="00954177">
    <w:pPr>
      <w:pStyle w:val="Header"/>
      <w:rPr>
        <w:rFonts w:ascii="Times New Roman" w:hAnsi="Times New Roman" w:cs="Times New Roman"/>
      </w:rPr>
    </w:pPr>
    <w:r w:rsidRPr="00611782">
      <w:rPr>
        <w:rFonts w:ascii="Times New Roman" w:hAnsi="Times New Roman" w:cs="Times New Roman"/>
      </w:rPr>
      <w:t>WALK-TO-RUN TRANSITION</w:t>
    </w:r>
  </w:p>
  <w:p w14:paraId="162A1DB2" w14:textId="77777777" w:rsidR="00BD06D1" w:rsidRDefault="00BD06D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446E44" w14:textId="77777777" w:rsidR="00BD06D1" w:rsidRDefault="00BD06D1" w:rsidP="003B4616">
    <w:pPr>
      <w:pStyle w:val="Header"/>
      <w:rPr>
        <w:rFonts w:ascii="Times New Roman" w:hAnsi="Times New Roman" w:cs="Times New Roman"/>
      </w:rPr>
    </w:pPr>
  </w:p>
  <w:p w14:paraId="7C46E843" w14:textId="77777777" w:rsidR="00BD06D1" w:rsidRDefault="00BD06D1" w:rsidP="003B4616">
    <w:pPr>
      <w:pStyle w:val="Header"/>
      <w:rPr>
        <w:rFonts w:ascii="Times New Roman" w:hAnsi="Times New Roman" w:cs="Times New Roman"/>
      </w:rPr>
    </w:pPr>
    <w:r w:rsidRPr="00611782">
      <w:rPr>
        <w:rFonts w:ascii="Times New Roman" w:hAnsi="Times New Roman" w:cs="Times New Roman"/>
      </w:rPr>
      <w:t>Running head: WALK-TO-RUN TRANSITION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2250A6E"/>
    <w:multiLevelType w:val="hybridMultilevel"/>
    <w:tmpl w:val="5CD4B6C6"/>
    <w:lvl w:ilvl="0" w:tplc="3BB4FA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ott Ducharme">
    <w15:presenceInfo w15:providerId="AD" w15:userId="S::scott.ducharme@csulb.edu::e4a8b0b4-f5cf-4a24-bf1d-cfd088bf853f"/>
  </w15:person>
  <w15:person w15:author="Tudor-Locke, Catrine">
    <w15:presenceInfo w15:providerId="AD" w15:userId="S-1-5-21-623776247-1004891664-1543857936-526402"/>
  </w15:person>
  <w15:person w15:author="Dusty Turner">
    <w15:presenceInfo w15:providerId="None" w15:userId="Dusty Turner"/>
  </w15:person>
  <w15:person w15:author="Pleuss, James D MAJ  MIL USA USMA">
    <w15:presenceInfo w15:providerId="None" w15:userId="Pleuss, James D MAJ  MIL USA USMA"/>
  </w15:person>
  <w15:person w15:author="Christopher Moore">
    <w15:presenceInfo w15:providerId="Windows Live" w15:userId="99eb562e2b908c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9r5wswtfoa090betespprtz5vdwr0tt5222t&quot;&gt;My EndNote Library_06_2019&lt;record-ids&gt;&lt;item&gt;921&lt;/item&gt;&lt;item&gt;923&lt;/item&gt;&lt;item&gt;976&lt;/item&gt;&lt;item&gt;977&lt;/item&gt;&lt;item&gt;990&lt;/item&gt;&lt;item&gt;1146&lt;/item&gt;&lt;item&gt;1298&lt;/item&gt;&lt;item&gt;1300&lt;/item&gt;&lt;item&gt;1308&lt;/item&gt;&lt;item&gt;1309&lt;/item&gt;&lt;item&gt;1311&lt;/item&gt;&lt;item&gt;1335&lt;/item&gt;&lt;item&gt;1337&lt;/item&gt;&lt;item&gt;1339&lt;/item&gt;&lt;item&gt;1340&lt;/item&gt;&lt;item&gt;1344&lt;/item&gt;&lt;item&gt;1376&lt;/item&gt;&lt;item&gt;1382&lt;/item&gt;&lt;item&gt;1487&lt;/item&gt;&lt;item&gt;1490&lt;/item&gt;&lt;item&gt;1503&lt;/item&gt;&lt;/record-ids&gt;&lt;/item&gt;&lt;/Libraries&gt;"/>
  </w:docVars>
  <w:rsids>
    <w:rsidRoot w:val="002D6557"/>
    <w:rsid w:val="00001A3F"/>
    <w:rsid w:val="00002C40"/>
    <w:rsid w:val="00003331"/>
    <w:rsid w:val="00003621"/>
    <w:rsid w:val="00007478"/>
    <w:rsid w:val="0001168E"/>
    <w:rsid w:val="00011842"/>
    <w:rsid w:val="00014516"/>
    <w:rsid w:val="00016512"/>
    <w:rsid w:val="00020E2C"/>
    <w:rsid w:val="00022B57"/>
    <w:rsid w:val="00024FF6"/>
    <w:rsid w:val="00027989"/>
    <w:rsid w:val="00032356"/>
    <w:rsid w:val="00032FF7"/>
    <w:rsid w:val="00034267"/>
    <w:rsid w:val="00034A31"/>
    <w:rsid w:val="000367BA"/>
    <w:rsid w:val="00040865"/>
    <w:rsid w:val="0004127E"/>
    <w:rsid w:val="00050914"/>
    <w:rsid w:val="00051E2B"/>
    <w:rsid w:val="00055AD1"/>
    <w:rsid w:val="00056F41"/>
    <w:rsid w:val="00057683"/>
    <w:rsid w:val="0005768D"/>
    <w:rsid w:val="00057A15"/>
    <w:rsid w:val="000600C6"/>
    <w:rsid w:val="00060BCB"/>
    <w:rsid w:val="0006516C"/>
    <w:rsid w:val="00065543"/>
    <w:rsid w:val="000718C0"/>
    <w:rsid w:val="00072453"/>
    <w:rsid w:val="000732F4"/>
    <w:rsid w:val="00073503"/>
    <w:rsid w:val="00075A56"/>
    <w:rsid w:val="00076522"/>
    <w:rsid w:val="0007780C"/>
    <w:rsid w:val="00080FCA"/>
    <w:rsid w:val="000846A4"/>
    <w:rsid w:val="000851C8"/>
    <w:rsid w:val="0008525D"/>
    <w:rsid w:val="00090C79"/>
    <w:rsid w:val="0009206C"/>
    <w:rsid w:val="00093E27"/>
    <w:rsid w:val="00096DF6"/>
    <w:rsid w:val="000A0002"/>
    <w:rsid w:val="000A06C1"/>
    <w:rsid w:val="000A1725"/>
    <w:rsid w:val="000A1797"/>
    <w:rsid w:val="000A187D"/>
    <w:rsid w:val="000A5ECC"/>
    <w:rsid w:val="000B3DCE"/>
    <w:rsid w:val="000B5122"/>
    <w:rsid w:val="000B67BD"/>
    <w:rsid w:val="000B7A1C"/>
    <w:rsid w:val="000B7C0B"/>
    <w:rsid w:val="000C787E"/>
    <w:rsid w:val="000C7C4E"/>
    <w:rsid w:val="000E0CF0"/>
    <w:rsid w:val="000E0E41"/>
    <w:rsid w:val="000E2523"/>
    <w:rsid w:val="000F19C5"/>
    <w:rsid w:val="000F2B6E"/>
    <w:rsid w:val="000F4DA2"/>
    <w:rsid w:val="000F76C9"/>
    <w:rsid w:val="00100763"/>
    <w:rsid w:val="001020ED"/>
    <w:rsid w:val="00111337"/>
    <w:rsid w:val="0011507E"/>
    <w:rsid w:val="00120CA8"/>
    <w:rsid w:val="00122FC7"/>
    <w:rsid w:val="00126EB4"/>
    <w:rsid w:val="00130757"/>
    <w:rsid w:val="00133E2A"/>
    <w:rsid w:val="001341E5"/>
    <w:rsid w:val="00135748"/>
    <w:rsid w:val="00137CC3"/>
    <w:rsid w:val="00137FAE"/>
    <w:rsid w:val="0014180C"/>
    <w:rsid w:val="00141876"/>
    <w:rsid w:val="00142B6E"/>
    <w:rsid w:val="00143D29"/>
    <w:rsid w:val="0014511F"/>
    <w:rsid w:val="001455A6"/>
    <w:rsid w:val="001501EF"/>
    <w:rsid w:val="001524DF"/>
    <w:rsid w:val="00152708"/>
    <w:rsid w:val="001529D9"/>
    <w:rsid w:val="00154C11"/>
    <w:rsid w:val="001563FA"/>
    <w:rsid w:val="001568DF"/>
    <w:rsid w:val="001608F7"/>
    <w:rsid w:val="001619B0"/>
    <w:rsid w:val="00161B09"/>
    <w:rsid w:val="00166A54"/>
    <w:rsid w:val="00167EA8"/>
    <w:rsid w:val="00173270"/>
    <w:rsid w:val="00174190"/>
    <w:rsid w:val="001759B0"/>
    <w:rsid w:val="001901C5"/>
    <w:rsid w:val="00195622"/>
    <w:rsid w:val="0019719B"/>
    <w:rsid w:val="00197950"/>
    <w:rsid w:val="001A1DAA"/>
    <w:rsid w:val="001A3241"/>
    <w:rsid w:val="001A3CB8"/>
    <w:rsid w:val="001A4FDE"/>
    <w:rsid w:val="001A517A"/>
    <w:rsid w:val="001B2188"/>
    <w:rsid w:val="001B2F2F"/>
    <w:rsid w:val="001B301A"/>
    <w:rsid w:val="001B4227"/>
    <w:rsid w:val="001B6309"/>
    <w:rsid w:val="001B6914"/>
    <w:rsid w:val="001C2382"/>
    <w:rsid w:val="001C4BAA"/>
    <w:rsid w:val="001C7290"/>
    <w:rsid w:val="001C77F4"/>
    <w:rsid w:val="001C7E99"/>
    <w:rsid w:val="001D0D7A"/>
    <w:rsid w:val="001D5761"/>
    <w:rsid w:val="001E002A"/>
    <w:rsid w:val="001E10C9"/>
    <w:rsid w:val="001E334C"/>
    <w:rsid w:val="001E75AB"/>
    <w:rsid w:val="001F0BF3"/>
    <w:rsid w:val="001F15AC"/>
    <w:rsid w:val="001F3FBC"/>
    <w:rsid w:val="001F6253"/>
    <w:rsid w:val="001F671D"/>
    <w:rsid w:val="001F6A0D"/>
    <w:rsid w:val="001F7A2C"/>
    <w:rsid w:val="00204F8B"/>
    <w:rsid w:val="00207719"/>
    <w:rsid w:val="002111D7"/>
    <w:rsid w:val="00212A4D"/>
    <w:rsid w:val="00217482"/>
    <w:rsid w:val="00217A1F"/>
    <w:rsid w:val="002202C1"/>
    <w:rsid w:val="00221217"/>
    <w:rsid w:val="00223EB3"/>
    <w:rsid w:val="0022492E"/>
    <w:rsid w:val="0022705D"/>
    <w:rsid w:val="00232929"/>
    <w:rsid w:val="002334D8"/>
    <w:rsid w:val="002337A7"/>
    <w:rsid w:val="0023662A"/>
    <w:rsid w:val="00237AC6"/>
    <w:rsid w:val="00241C92"/>
    <w:rsid w:val="002422C1"/>
    <w:rsid w:val="0024365D"/>
    <w:rsid w:val="002441B6"/>
    <w:rsid w:val="00244BC0"/>
    <w:rsid w:val="002477FA"/>
    <w:rsid w:val="002523B0"/>
    <w:rsid w:val="00257E44"/>
    <w:rsid w:val="00266AF7"/>
    <w:rsid w:val="0026748D"/>
    <w:rsid w:val="0027301D"/>
    <w:rsid w:val="002749B8"/>
    <w:rsid w:val="00276138"/>
    <w:rsid w:val="00276238"/>
    <w:rsid w:val="002819FD"/>
    <w:rsid w:val="00282064"/>
    <w:rsid w:val="00284BDB"/>
    <w:rsid w:val="00290211"/>
    <w:rsid w:val="00292F58"/>
    <w:rsid w:val="00294D14"/>
    <w:rsid w:val="002959E1"/>
    <w:rsid w:val="00295A0E"/>
    <w:rsid w:val="00296764"/>
    <w:rsid w:val="00296EE9"/>
    <w:rsid w:val="002A0C55"/>
    <w:rsid w:val="002A2319"/>
    <w:rsid w:val="002A3266"/>
    <w:rsid w:val="002A4125"/>
    <w:rsid w:val="002A4955"/>
    <w:rsid w:val="002A4A3F"/>
    <w:rsid w:val="002A50F8"/>
    <w:rsid w:val="002A531A"/>
    <w:rsid w:val="002A5F48"/>
    <w:rsid w:val="002B0F56"/>
    <w:rsid w:val="002B3192"/>
    <w:rsid w:val="002B502E"/>
    <w:rsid w:val="002C0A09"/>
    <w:rsid w:val="002C0B11"/>
    <w:rsid w:val="002C0D99"/>
    <w:rsid w:val="002C5AF9"/>
    <w:rsid w:val="002C60FA"/>
    <w:rsid w:val="002D25E6"/>
    <w:rsid w:val="002D2787"/>
    <w:rsid w:val="002D4DC1"/>
    <w:rsid w:val="002D56A0"/>
    <w:rsid w:val="002D5B72"/>
    <w:rsid w:val="002D6557"/>
    <w:rsid w:val="002D6F02"/>
    <w:rsid w:val="002D70B3"/>
    <w:rsid w:val="002D7196"/>
    <w:rsid w:val="002E548A"/>
    <w:rsid w:val="002E7E30"/>
    <w:rsid w:val="002F1FB9"/>
    <w:rsid w:val="002F6621"/>
    <w:rsid w:val="002F69F3"/>
    <w:rsid w:val="002F786A"/>
    <w:rsid w:val="00302605"/>
    <w:rsid w:val="003031E0"/>
    <w:rsid w:val="003032EF"/>
    <w:rsid w:val="003057ED"/>
    <w:rsid w:val="003058BC"/>
    <w:rsid w:val="00307C7F"/>
    <w:rsid w:val="00310832"/>
    <w:rsid w:val="00310DC3"/>
    <w:rsid w:val="00315B34"/>
    <w:rsid w:val="00315B8B"/>
    <w:rsid w:val="003201B2"/>
    <w:rsid w:val="00320907"/>
    <w:rsid w:val="00321B3D"/>
    <w:rsid w:val="003253BF"/>
    <w:rsid w:val="00326067"/>
    <w:rsid w:val="0033098A"/>
    <w:rsid w:val="0033276E"/>
    <w:rsid w:val="0033699F"/>
    <w:rsid w:val="00337867"/>
    <w:rsid w:val="00340A61"/>
    <w:rsid w:val="003419A6"/>
    <w:rsid w:val="00344BCE"/>
    <w:rsid w:val="00353DDD"/>
    <w:rsid w:val="00354F2C"/>
    <w:rsid w:val="003607E2"/>
    <w:rsid w:val="00360837"/>
    <w:rsid w:val="003662F0"/>
    <w:rsid w:val="0037137E"/>
    <w:rsid w:val="00372674"/>
    <w:rsid w:val="00375B85"/>
    <w:rsid w:val="00375E88"/>
    <w:rsid w:val="003812F2"/>
    <w:rsid w:val="00381ED2"/>
    <w:rsid w:val="003824CD"/>
    <w:rsid w:val="00386F96"/>
    <w:rsid w:val="003870F2"/>
    <w:rsid w:val="00390496"/>
    <w:rsid w:val="00391841"/>
    <w:rsid w:val="00392238"/>
    <w:rsid w:val="0039234C"/>
    <w:rsid w:val="00392510"/>
    <w:rsid w:val="00394E95"/>
    <w:rsid w:val="00396492"/>
    <w:rsid w:val="00397EC7"/>
    <w:rsid w:val="003A2751"/>
    <w:rsid w:val="003A4576"/>
    <w:rsid w:val="003A56BC"/>
    <w:rsid w:val="003A73A7"/>
    <w:rsid w:val="003A74F1"/>
    <w:rsid w:val="003B2616"/>
    <w:rsid w:val="003B34AC"/>
    <w:rsid w:val="003B4417"/>
    <w:rsid w:val="003B4616"/>
    <w:rsid w:val="003D17C6"/>
    <w:rsid w:val="003D3406"/>
    <w:rsid w:val="003D37A0"/>
    <w:rsid w:val="003D5386"/>
    <w:rsid w:val="003D63AF"/>
    <w:rsid w:val="003D6C41"/>
    <w:rsid w:val="003D6CE0"/>
    <w:rsid w:val="003D7753"/>
    <w:rsid w:val="003E052A"/>
    <w:rsid w:val="003E0958"/>
    <w:rsid w:val="003E0F8E"/>
    <w:rsid w:val="003E1B38"/>
    <w:rsid w:val="003E2EBE"/>
    <w:rsid w:val="003E4176"/>
    <w:rsid w:val="003E5BF4"/>
    <w:rsid w:val="003E6D83"/>
    <w:rsid w:val="003F550D"/>
    <w:rsid w:val="003F5D97"/>
    <w:rsid w:val="003F686C"/>
    <w:rsid w:val="00400692"/>
    <w:rsid w:val="00400F1D"/>
    <w:rsid w:val="004035E4"/>
    <w:rsid w:val="004059A7"/>
    <w:rsid w:val="004109BE"/>
    <w:rsid w:val="004114C8"/>
    <w:rsid w:val="004118EE"/>
    <w:rsid w:val="00414EF8"/>
    <w:rsid w:val="00420449"/>
    <w:rsid w:val="00420C63"/>
    <w:rsid w:val="00422CA4"/>
    <w:rsid w:val="004240F2"/>
    <w:rsid w:val="00427B1E"/>
    <w:rsid w:val="00427F1A"/>
    <w:rsid w:val="004305A7"/>
    <w:rsid w:val="004414A7"/>
    <w:rsid w:val="00441D68"/>
    <w:rsid w:val="004423DB"/>
    <w:rsid w:val="00445137"/>
    <w:rsid w:val="00445D7A"/>
    <w:rsid w:val="00445EFB"/>
    <w:rsid w:val="004472BF"/>
    <w:rsid w:val="0045106C"/>
    <w:rsid w:val="0045191D"/>
    <w:rsid w:val="004610ED"/>
    <w:rsid w:val="0046517E"/>
    <w:rsid w:val="00465E9B"/>
    <w:rsid w:val="00471B10"/>
    <w:rsid w:val="00473B69"/>
    <w:rsid w:val="00474423"/>
    <w:rsid w:val="00475293"/>
    <w:rsid w:val="00475DFC"/>
    <w:rsid w:val="00477820"/>
    <w:rsid w:val="00477DA4"/>
    <w:rsid w:val="00484661"/>
    <w:rsid w:val="00490B21"/>
    <w:rsid w:val="004952BB"/>
    <w:rsid w:val="004A10FB"/>
    <w:rsid w:val="004A1B83"/>
    <w:rsid w:val="004A3863"/>
    <w:rsid w:val="004A68B5"/>
    <w:rsid w:val="004A6A90"/>
    <w:rsid w:val="004A6D9B"/>
    <w:rsid w:val="004B1D3C"/>
    <w:rsid w:val="004B2093"/>
    <w:rsid w:val="004B2C5D"/>
    <w:rsid w:val="004C1D60"/>
    <w:rsid w:val="004C28F4"/>
    <w:rsid w:val="004C5699"/>
    <w:rsid w:val="004C6F13"/>
    <w:rsid w:val="004D042E"/>
    <w:rsid w:val="004D0B9A"/>
    <w:rsid w:val="004D2835"/>
    <w:rsid w:val="004D3EF6"/>
    <w:rsid w:val="004D635C"/>
    <w:rsid w:val="004D67F0"/>
    <w:rsid w:val="004D72D2"/>
    <w:rsid w:val="004E4085"/>
    <w:rsid w:val="004F3B7E"/>
    <w:rsid w:val="004F731A"/>
    <w:rsid w:val="00500648"/>
    <w:rsid w:val="00500806"/>
    <w:rsid w:val="0050547C"/>
    <w:rsid w:val="00506B39"/>
    <w:rsid w:val="0050778A"/>
    <w:rsid w:val="00507EEE"/>
    <w:rsid w:val="00510A9A"/>
    <w:rsid w:val="00511D3B"/>
    <w:rsid w:val="00512A53"/>
    <w:rsid w:val="00513A8B"/>
    <w:rsid w:val="00516A71"/>
    <w:rsid w:val="00516D03"/>
    <w:rsid w:val="00522B04"/>
    <w:rsid w:val="00524635"/>
    <w:rsid w:val="0052499B"/>
    <w:rsid w:val="00524D9F"/>
    <w:rsid w:val="00525B87"/>
    <w:rsid w:val="005264C4"/>
    <w:rsid w:val="0053172F"/>
    <w:rsid w:val="005359D1"/>
    <w:rsid w:val="00536DFB"/>
    <w:rsid w:val="00541BDB"/>
    <w:rsid w:val="0054211A"/>
    <w:rsid w:val="00546E0E"/>
    <w:rsid w:val="0054705A"/>
    <w:rsid w:val="005471E9"/>
    <w:rsid w:val="00547826"/>
    <w:rsid w:val="00553547"/>
    <w:rsid w:val="0055400D"/>
    <w:rsid w:val="005542B8"/>
    <w:rsid w:val="005549A4"/>
    <w:rsid w:val="0055565C"/>
    <w:rsid w:val="00555E18"/>
    <w:rsid w:val="00560D4F"/>
    <w:rsid w:val="005620AC"/>
    <w:rsid w:val="00563AF9"/>
    <w:rsid w:val="00563EA5"/>
    <w:rsid w:val="0057433E"/>
    <w:rsid w:val="00574A6A"/>
    <w:rsid w:val="00575771"/>
    <w:rsid w:val="0057670B"/>
    <w:rsid w:val="00577A2C"/>
    <w:rsid w:val="00586226"/>
    <w:rsid w:val="00587BF6"/>
    <w:rsid w:val="00590B9C"/>
    <w:rsid w:val="00591CB7"/>
    <w:rsid w:val="0059240C"/>
    <w:rsid w:val="00594ACC"/>
    <w:rsid w:val="00594E12"/>
    <w:rsid w:val="005A0ECB"/>
    <w:rsid w:val="005A105F"/>
    <w:rsid w:val="005A1132"/>
    <w:rsid w:val="005A3C8F"/>
    <w:rsid w:val="005A5952"/>
    <w:rsid w:val="005A5F17"/>
    <w:rsid w:val="005B20D4"/>
    <w:rsid w:val="005B25DF"/>
    <w:rsid w:val="005B27F5"/>
    <w:rsid w:val="005B3FE0"/>
    <w:rsid w:val="005B7FC0"/>
    <w:rsid w:val="005C0475"/>
    <w:rsid w:val="005C4339"/>
    <w:rsid w:val="005E3B5F"/>
    <w:rsid w:val="005E73A4"/>
    <w:rsid w:val="005F0103"/>
    <w:rsid w:val="005F064A"/>
    <w:rsid w:val="005F2152"/>
    <w:rsid w:val="005F296E"/>
    <w:rsid w:val="005F2A5A"/>
    <w:rsid w:val="005F4AE0"/>
    <w:rsid w:val="005F621A"/>
    <w:rsid w:val="006026CF"/>
    <w:rsid w:val="00603A1A"/>
    <w:rsid w:val="00605672"/>
    <w:rsid w:val="0060793F"/>
    <w:rsid w:val="00607AA2"/>
    <w:rsid w:val="00611782"/>
    <w:rsid w:val="00611F45"/>
    <w:rsid w:val="00612028"/>
    <w:rsid w:val="006138AD"/>
    <w:rsid w:val="00617F7F"/>
    <w:rsid w:val="00625372"/>
    <w:rsid w:val="006261F6"/>
    <w:rsid w:val="00627B98"/>
    <w:rsid w:val="00627DB9"/>
    <w:rsid w:val="00630E89"/>
    <w:rsid w:val="006322E7"/>
    <w:rsid w:val="00634EE2"/>
    <w:rsid w:val="0063544A"/>
    <w:rsid w:val="00640B1F"/>
    <w:rsid w:val="00642AE1"/>
    <w:rsid w:val="00645022"/>
    <w:rsid w:val="006544EA"/>
    <w:rsid w:val="00661AA2"/>
    <w:rsid w:val="0066338F"/>
    <w:rsid w:val="00663EF1"/>
    <w:rsid w:val="00664839"/>
    <w:rsid w:val="00666113"/>
    <w:rsid w:val="00667E0A"/>
    <w:rsid w:val="00670401"/>
    <w:rsid w:val="00670E03"/>
    <w:rsid w:val="00671043"/>
    <w:rsid w:val="00674406"/>
    <w:rsid w:val="006745BC"/>
    <w:rsid w:val="00676B65"/>
    <w:rsid w:val="00677FA5"/>
    <w:rsid w:val="00680C30"/>
    <w:rsid w:val="0068190A"/>
    <w:rsid w:val="00682150"/>
    <w:rsid w:val="0068535A"/>
    <w:rsid w:val="00685435"/>
    <w:rsid w:val="00687CD7"/>
    <w:rsid w:val="006907DF"/>
    <w:rsid w:val="00693A38"/>
    <w:rsid w:val="00695631"/>
    <w:rsid w:val="006A0451"/>
    <w:rsid w:val="006A0FFD"/>
    <w:rsid w:val="006A1E75"/>
    <w:rsid w:val="006A3F26"/>
    <w:rsid w:val="006A777B"/>
    <w:rsid w:val="006A7F53"/>
    <w:rsid w:val="006B169D"/>
    <w:rsid w:val="006B1B8D"/>
    <w:rsid w:val="006B1E1E"/>
    <w:rsid w:val="006B20D1"/>
    <w:rsid w:val="006B2D12"/>
    <w:rsid w:val="006B6E6A"/>
    <w:rsid w:val="006B708D"/>
    <w:rsid w:val="006C11FF"/>
    <w:rsid w:val="006C3FEF"/>
    <w:rsid w:val="006C565E"/>
    <w:rsid w:val="006C7572"/>
    <w:rsid w:val="006D03B1"/>
    <w:rsid w:val="006D07BD"/>
    <w:rsid w:val="006D1107"/>
    <w:rsid w:val="006D2019"/>
    <w:rsid w:val="006D5EF8"/>
    <w:rsid w:val="006D620A"/>
    <w:rsid w:val="006D6708"/>
    <w:rsid w:val="006D6E23"/>
    <w:rsid w:val="006E3EFB"/>
    <w:rsid w:val="006E50BB"/>
    <w:rsid w:val="006E5953"/>
    <w:rsid w:val="006E79A7"/>
    <w:rsid w:val="006E7CEF"/>
    <w:rsid w:val="006F313C"/>
    <w:rsid w:val="006F4088"/>
    <w:rsid w:val="006F54A1"/>
    <w:rsid w:val="006F676C"/>
    <w:rsid w:val="00700F9D"/>
    <w:rsid w:val="007035B9"/>
    <w:rsid w:val="00705870"/>
    <w:rsid w:val="00711402"/>
    <w:rsid w:val="007138FC"/>
    <w:rsid w:val="00714BEF"/>
    <w:rsid w:val="00714FA3"/>
    <w:rsid w:val="007163D4"/>
    <w:rsid w:val="00722A0F"/>
    <w:rsid w:val="00723A20"/>
    <w:rsid w:val="00724122"/>
    <w:rsid w:val="00725C2B"/>
    <w:rsid w:val="00726E3B"/>
    <w:rsid w:val="00727373"/>
    <w:rsid w:val="007278F9"/>
    <w:rsid w:val="00730A77"/>
    <w:rsid w:val="00730A8F"/>
    <w:rsid w:val="0073265E"/>
    <w:rsid w:val="00737A9E"/>
    <w:rsid w:val="00740BB0"/>
    <w:rsid w:val="00741011"/>
    <w:rsid w:val="007437A2"/>
    <w:rsid w:val="007469C5"/>
    <w:rsid w:val="00752322"/>
    <w:rsid w:val="007550E4"/>
    <w:rsid w:val="00760CB5"/>
    <w:rsid w:val="007613F0"/>
    <w:rsid w:val="00763509"/>
    <w:rsid w:val="0076357B"/>
    <w:rsid w:val="00763E38"/>
    <w:rsid w:val="0076421D"/>
    <w:rsid w:val="0076687A"/>
    <w:rsid w:val="0077128B"/>
    <w:rsid w:val="007722B1"/>
    <w:rsid w:val="00772E39"/>
    <w:rsid w:val="007748BB"/>
    <w:rsid w:val="007770FB"/>
    <w:rsid w:val="00781704"/>
    <w:rsid w:val="007838F9"/>
    <w:rsid w:val="00784AA0"/>
    <w:rsid w:val="007869B6"/>
    <w:rsid w:val="00786C71"/>
    <w:rsid w:val="00787A73"/>
    <w:rsid w:val="00791399"/>
    <w:rsid w:val="00791429"/>
    <w:rsid w:val="0079149A"/>
    <w:rsid w:val="00796EA6"/>
    <w:rsid w:val="007A0B0E"/>
    <w:rsid w:val="007A0EF7"/>
    <w:rsid w:val="007A2D4E"/>
    <w:rsid w:val="007A3B29"/>
    <w:rsid w:val="007A3E91"/>
    <w:rsid w:val="007A4C80"/>
    <w:rsid w:val="007A56AA"/>
    <w:rsid w:val="007A64F7"/>
    <w:rsid w:val="007B04F3"/>
    <w:rsid w:val="007B34A2"/>
    <w:rsid w:val="007B4BEA"/>
    <w:rsid w:val="007B5064"/>
    <w:rsid w:val="007B550B"/>
    <w:rsid w:val="007B5711"/>
    <w:rsid w:val="007B58C8"/>
    <w:rsid w:val="007B6D3A"/>
    <w:rsid w:val="007B6FBC"/>
    <w:rsid w:val="007B7063"/>
    <w:rsid w:val="007C2A60"/>
    <w:rsid w:val="007C470E"/>
    <w:rsid w:val="007C618D"/>
    <w:rsid w:val="007D5697"/>
    <w:rsid w:val="007E0EB4"/>
    <w:rsid w:val="007E2596"/>
    <w:rsid w:val="007E7BEF"/>
    <w:rsid w:val="007F71B3"/>
    <w:rsid w:val="007F7382"/>
    <w:rsid w:val="00800CDB"/>
    <w:rsid w:val="008055A6"/>
    <w:rsid w:val="00807521"/>
    <w:rsid w:val="0081029B"/>
    <w:rsid w:val="0081247B"/>
    <w:rsid w:val="008141D7"/>
    <w:rsid w:val="00814EE1"/>
    <w:rsid w:val="008169D6"/>
    <w:rsid w:val="0082268C"/>
    <w:rsid w:val="00824724"/>
    <w:rsid w:val="00830C32"/>
    <w:rsid w:val="00832955"/>
    <w:rsid w:val="00840FB6"/>
    <w:rsid w:val="00841519"/>
    <w:rsid w:val="00841B4A"/>
    <w:rsid w:val="00842ADF"/>
    <w:rsid w:val="0084326D"/>
    <w:rsid w:val="00845040"/>
    <w:rsid w:val="00847F17"/>
    <w:rsid w:val="00850CAB"/>
    <w:rsid w:val="00850DC4"/>
    <w:rsid w:val="00857888"/>
    <w:rsid w:val="00861D85"/>
    <w:rsid w:val="00862CDB"/>
    <w:rsid w:val="008646BF"/>
    <w:rsid w:val="0086537B"/>
    <w:rsid w:val="00865545"/>
    <w:rsid w:val="008665B7"/>
    <w:rsid w:val="00870BFC"/>
    <w:rsid w:val="008732EF"/>
    <w:rsid w:val="0087445E"/>
    <w:rsid w:val="008756C8"/>
    <w:rsid w:val="0087732D"/>
    <w:rsid w:val="00877644"/>
    <w:rsid w:val="00877BE7"/>
    <w:rsid w:val="008816B2"/>
    <w:rsid w:val="008819EE"/>
    <w:rsid w:val="00884B05"/>
    <w:rsid w:val="00885531"/>
    <w:rsid w:val="00885FBD"/>
    <w:rsid w:val="00894329"/>
    <w:rsid w:val="00896C6F"/>
    <w:rsid w:val="008975B6"/>
    <w:rsid w:val="008A2BDB"/>
    <w:rsid w:val="008A2CF5"/>
    <w:rsid w:val="008A339E"/>
    <w:rsid w:val="008A3C39"/>
    <w:rsid w:val="008A4A60"/>
    <w:rsid w:val="008A56F6"/>
    <w:rsid w:val="008B0650"/>
    <w:rsid w:val="008B0688"/>
    <w:rsid w:val="008B2623"/>
    <w:rsid w:val="008B38D3"/>
    <w:rsid w:val="008B481C"/>
    <w:rsid w:val="008C0BB1"/>
    <w:rsid w:val="008C3EBB"/>
    <w:rsid w:val="008D113B"/>
    <w:rsid w:val="008D1B1C"/>
    <w:rsid w:val="008D45B3"/>
    <w:rsid w:val="008D5952"/>
    <w:rsid w:val="008E1C50"/>
    <w:rsid w:val="008E1D6E"/>
    <w:rsid w:val="008E288B"/>
    <w:rsid w:val="008E3133"/>
    <w:rsid w:val="008F1828"/>
    <w:rsid w:val="008F21B0"/>
    <w:rsid w:val="009021EE"/>
    <w:rsid w:val="00902FD2"/>
    <w:rsid w:val="00904689"/>
    <w:rsid w:val="00905A65"/>
    <w:rsid w:val="009065AD"/>
    <w:rsid w:val="00906934"/>
    <w:rsid w:val="009104E1"/>
    <w:rsid w:val="009115D5"/>
    <w:rsid w:val="00912E07"/>
    <w:rsid w:val="0091635F"/>
    <w:rsid w:val="009200EF"/>
    <w:rsid w:val="00930374"/>
    <w:rsid w:val="00930B87"/>
    <w:rsid w:val="009317FC"/>
    <w:rsid w:val="009324F2"/>
    <w:rsid w:val="00933D0A"/>
    <w:rsid w:val="00933D6A"/>
    <w:rsid w:val="00937284"/>
    <w:rsid w:val="00940AC0"/>
    <w:rsid w:val="009424CA"/>
    <w:rsid w:val="00945685"/>
    <w:rsid w:val="00947B03"/>
    <w:rsid w:val="00950E77"/>
    <w:rsid w:val="0095112E"/>
    <w:rsid w:val="009515D4"/>
    <w:rsid w:val="0095211D"/>
    <w:rsid w:val="00954177"/>
    <w:rsid w:val="00956B44"/>
    <w:rsid w:val="00957F43"/>
    <w:rsid w:val="00961EDB"/>
    <w:rsid w:val="009626FB"/>
    <w:rsid w:val="00963E89"/>
    <w:rsid w:val="0097210E"/>
    <w:rsid w:val="009733FE"/>
    <w:rsid w:val="00977A95"/>
    <w:rsid w:val="009820DD"/>
    <w:rsid w:val="009822B0"/>
    <w:rsid w:val="00982D86"/>
    <w:rsid w:val="00983BE7"/>
    <w:rsid w:val="0098421A"/>
    <w:rsid w:val="00985168"/>
    <w:rsid w:val="00985813"/>
    <w:rsid w:val="00985A25"/>
    <w:rsid w:val="00990CB4"/>
    <w:rsid w:val="0099182A"/>
    <w:rsid w:val="009921F5"/>
    <w:rsid w:val="00993E67"/>
    <w:rsid w:val="009A08C1"/>
    <w:rsid w:val="009A0BC1"/>
    <w:rsid w:val="009A12CC"/>
    <w:rsid w:val="009A60FA"/>
    <w:rsid w:val="009B0D2B"/>
    <w:rsid w:val="009B1870"/>
    <w:rsid w:val="009B1AFB"/>
    <w:rsid w:val="009B4C2B"/>
    <w:rsid w:val="009B630E"/>
    <w:rsid w:val="009C33C3"/>
    <w:rsid w:val="009C358B"/>
    <w:rsid w:val="009C4726"/>
    <w:rsid w:val="009D2872"/>
    <w:rsid w:val="009D28C6"/>
    <w:rsid w:val="009D4265"/>
    <w:rsid w:val="009D5E3E"/>
    <w:rsid w:val="009E290F"/>
    <w:rsid w:val="009E3B8D"/>
    <w:rsid w:val="009E534A"/>
    <w:rsid w:val="009F23F4"/>
    <w:rsid w:val="009F2638"/>
    <w:rsid w:val="009F6B8C"/>
    <w:rsid w:val="009F6C53"/>
    <w:rsid w:val="009F6FBA"/>
    <w:rsid w:val="009F792B"/>
    <w:rsid w:val="009F7F60"/>
    <w:rsid w:val="00A00CFA"/>
    <w:rsid w:val="00A07B5C"/>
    <w:rsid w:val="00A11211"/>
    <w:rsid w:val="00A12998"/>
    <w:rsid w:val="00A1485D"/>
    <w:rsid w:val="00A1507C"/>
    <w:rsid w:val="00A21539"/>
    <w:rsid w:val="00A256E9"/>
    <w:rsid w:val="00A308FF"/>
    <w:rsid w:val="00A330A2"/>
    <w:rsid w:val="00A338A8"/>
    <w:rsid w:val="00A33A68"/>
    <w:rsid w:val="00A3437F"/>
    <w:rsid w:val="00A34CCE"/>
    <w:rsid w:val="00A362A3"/>
    <w:rsid w:val="00A4253C"/>
    <w:rsid w:val="00A469FD"/>
    <w:rsid w:val="00A51A8C"/>
    <w:rsid w:val="00A52B0F"/>
    <w:rsid w:val="00A53914"/>
    <w:rsid w:val="00A60235"/>
    <w:rsid w:val="00A60694"/>
    <w:rsid w:val="00A615FA"/>
    <w:rsid w:val="00A6168E"/>
    <w:rsid w:val="00A6612E"/>
    <w:rsid w:val="00A67000"/>
    <w:rsid w:val="00A71EB4"/>
    <w:rsid w:val="00A809C3"/>
    <w:rsid w:val="00A8130D"/>
    <w:rsid w:val="00A82A4A"/>
    <w:rsid w:val="00A86321"/>
    <w:rsid w:val="00A87757"/>
    <w:rsid w:val="00A87EDB"/>
    <w:rsid w:val="00A91B40"/>
    <w:rsid w:val="00A928E2"/>
    <w:rsid w:val="00A9411B"/>
    <w:rsid w:val="00A94261"/>
    <w:rsid w:val="00A95703"/>
    <w:rsid w:val="00AA0CC4"/>
    <w:rsid w:val="00AA15BB"/>
    <w:rsid w:val="00AA24EC"/>
    <w:rsid w:val="00AA2F90"/>
    <w:rsid w:val="00AB3291"/>
    <w:rsid w:val="00AB5448"/>
    <w:rsid w:val="00AB5758"/>
    <w:rsid w:val="00AB5B83"/>
    <w:rsid w:val="00AB6DC5"/>
    <w:rsid w:val="00AC4058"/>
    <w:rsid w:val="00AC58A7"/>
    <w:rsid w:val="00AC649C"/>
    <w:rsid w:val="00AD33A5"/>
    <w:rsid w:val="00AD5332"/>
    <w:rsid w:val="00AE0392"/>
    <w:rsid w:val="00AE06D7"/>
    <w:rsid w:val="00AE2F15"/>
    <w:rsid w:val="00AE6B1F"/>
    <w:rsid w:val="00AF0B23"/>
    <w:rsid w:val="00AF332E"/>
    <w:rsid w:val="00AF46F4"/>
    <w:rsid w:val="00AF55C1"/>
    <w:rsid w:val="00B01754"/>
    <w:rsid w:val="00B04F2E"/>
    <w:rsid w:val="00B059C7"/>
    <w:rsid w:val="00B06525"/>
    <w:rsid w:val="00B06747"/>
    <w:rsid w:val="00B070CA"/>
    <w:rsid w:val="00B1254F"/>
    <w:rsid w:val="00B12FC7"/>
    <w:rsid w:val="00B152BD"/>
    <w:rsid w:val="00B16DDD"/>
    <w:rsid w:val="00B20B43"/>
    <w:rsid w:val="00B235F2"/>
    <w:rsid w:val="00B2360A"/>
    <w:rsid w:val="00B2753D"/>
    <w:rsid w:val="00B307B7"/>
    <w:rsid w:val="00B318A9"/>
    <w:rsid w:val="00B32386"/>
    <w:rsid w:val="00B34876"/>
    <w:rsid w:val="00B3531D"/>
    <w:rsid w:val="00B3754E"/>
    <w:rsid w:val="00B416C6"/>
    <w:rsid w:val="00B41DE0"/>
    <w:rsid w:val="00B43D06"/>
    <w:rsid w:val="00B442CD"/>
    <w:rsid w:val="00B44351"/>
    <w:rsid w:val="00B5382B"/>
    <w:rsid w:val="00B549E3"/>
    <w:rsid w:val="00B557C9"/>
    <w:rsid w:val="00B57C4E"/>
    <w:rsid w:val="00B64007"/>
    <w:rsid w:val="00B6503D"/>
    <w:rsid w:val="00B65DE5"/>
    <w:rsid w:val="00B706BB"/>
    <w:rsid w:val="00B71110"/>
    <w:rsid w:val="00B71225"/>
    <w:rsid w:val="00B71E99"/>
    <w:rsid w:val="00B76C70"/>
    <w:rsid w:val="00B77D3B"/>
    <w:rsid w:val="00B80F44"/>
    <w:rsid w:val="00B8426B"/>
    <w:rsid w:val="00B87254"/>
    <w:rsid w:val="00B94C28"/>
    <w:rsid w:val="00B95996"/>
    <w:rsid w:val="00BA03C0"/>
    <w:rsid w:val="00BA238D"/>
    <w:rsid w:val="00BA4E2B"/>
    <w:rsid w:val="00BB13AC"/>
    <w:rsid w:val="00BB221A"/>
    <w:rsid w:val="00BB30EE"/>
    <w:rsid w:val="00BB3D67"/>
    <w:rsid w:val="00BC260A"/>
    <w:rsid w:val="00BC2CD3"/>
    <w:rsid w:val="00BC692C"/>
    <w:rsid w:val="00BD06D1"/>
    <w:rsid w:val="00BD07B2"/>
    <w:rsid w:val="00BD0B1C"/>
    <w:rsid w:val="00BD2831"/>
    <w:rsid w:val="00BD680F"/>
    <w:rsid w:val="00BD7CEB"/>
    <w:rsid w:val="00BE08F3"/>
    <w:rsid w:val="00BE19E9"/>
    <w:rsid w:val="00BE2F66"/>
    <w:rsid w:val="00BE31E4"/>
    <w:rsid w:val="00BE58F4"/>
    <w:rsid w:val="00BE6E1B"/>
    <w:rsid w:val="00BF09A1"/>
    <w:rsid w:val="00BF2985"/>
    <w:rsid w:val="00BF389A"/>
    <w:rsid w:val="00BF6E8B"/>
    <w:rsid w:val="00BF7289"/>
    <w:rsid w:val="00C01CB4"/>
    <w:rsid w:val="00C020B3"/>
    <w:rsid w:val="00C03ABB"/>
    <w:rsid w:val="00C058C1"/>
    <w:rsid w:val="00C0603A"/>
    <w:rsid w:val="00C07946"/>
    <w:rsid w:val="00C1163E"/>
    <w:rsid w:val="00C1671C"/>
    <w:rsid w:val="00C208E2"/>
    <w:rsid w:val="00C22838"/>
    <w:rsid w:val="00C249BA"/>
    <w:rsid w:val="00C26F73"/>
    <w:rsid w:val="00C27DD6"/>
    <w:rsid w:val="00C30332"/>
    <w:rsid w:val="00C31101"/>
    <w:rsid w:val="00C31702"/>
    <w:rsid w:val="00C34DB0"/>
    <w:rsid w:val="00C353C4"/>
    <w:rsid w:val="00C35FE1"/>
    <w:rsid w:val="00C3721F"/>
    <w:rsid w:val="00C37484"/>
    <w:rsid w:val="00C41DBF"/>
    <w:rsid w:val="00C5681D"/>
    <w:rsid w:val="00C5737D"/>
    <w:rsid w:val="00C57C16"/>
    <w:rsid w:val="00C6279E"/>
    <w:rsid w:val="00C62B5C"/>
    <w:rsid w:val="00C704BB"/>
    <w:rsid w:val="00C725BE"/>
    <w:rsid w:val="00C75575"/>
    <w:rsid w:val="00C75CF6"/>
    <w:rsid w:val="00C768F4"/>
    <w:rsid w:val="00C800DA"/>
    <w:rsid w:val="00C82FC5"/>
    <w:rsid w:val="00C83AC0"/>
    <w:rsid w:val="00C85203"/>
    <w:rsid w:val="00C85EEE"/>
    <w:rsid w:val="00C85FDA"/>
    <w:rsid w:val="00C86D2B"/>
    <w:rsid w:val="00C86E24"/>
    <w:rsid w:val="00C904ED"/>
    <w:rsid w:val="00C9231F"/>
    <w:rsid w:val="00C93014"/>
    <w:rsid w:val="00C93A24"/>
    <w:rsid w:val="00CA133F"/>
    <w:rsid w:val="00CA1B38"/>
    <w:rsid w:val="00CA3D2B"/>
    <w:rsid w:val="00CB46C2"/>
    <w:rsid w:val="00CB5932"/>
    <w:rsid w:val="00CB5C3F"/>
    <w:rsid w:val="00CC23DD"/>
    <w:rsid w:val="00CC301F"/>
    <w:rsid w:val="00CC3E05"/>
    <w:rsid w:val="00CC3FE7"/>
    <w:rsid w:val="00CC486F"/>
    <w:rsid w:val="00CC687C"/>
    <w:rsid w:val="00CC6928"/>
    <w:rsid w:val="00CD1E8C"/>
    <w:rsid w:val="00CD380B"/>
    <w:rsid w:val="00CD4035"/>
    <w:rsid w:val="00CD5B3E"/>
    <w:rsid w:val="00CE203F"/>
    <w:rsid w:val="00CE2067"/>
    <w:rsid w:val="00CE636E"/>
    <w:rsid w:val="00CF176F"/>
    <w:rsid w:val="00CF6A35"/>
    <w:rsid w:val="00CF7717"/>
    <w:rsid w:val="00D00CBB"/>
    <w:rsid w:val="00D04344"/>
    <w:rsid w:val="00D04493"/>
    <w:rsid w:val="00D04B33"/>
    <w:rsid w:val="00D06349"/>
    <w:rsid w:val="00D10C26"/>
    <w:rsid w:val="00D127B5"/>
    <w:rsid w:val="00D134BF"/>
    <w:rsid w:val="00D135E1"/>
    <w:rsid w:val="00D16D10"/>
    <w:rsid w:val="00D25838"/>
    <w:rsid w:val="00D25C99"/>
    <w:rsid w:val="00D30A89"/>
    <w:rsid w:val="00D321BE"/>
    <w:rsid w:val="00D34A0D"/>
    <w:rsid w:val="00D34E73"/>
    <w:rsid w:val="00D35B0D"/>
    <w:rsid w:val="00D40590"/>
    <w:rsid w:val="00D43677"/>
    <w:rsid w:val="00D44B76"/>
    <w:rsid w:val="00D46067"/>
    <w:rsid w:val="00D542FC"/>
    <w:rsid w:val="00D552DB"/>
    <w:rsid w:val="00D57538"/>
    <w:rsid w:val="00D627AB"/>
    <w:rsid w:val="00D62985"/>
    <w:rsid w:val="00D64E5B"/>
    <w:rsid w:val="00D6668A"/>
    <w:rsid w:val="00D7176D"/>
    <w:rsid w:val="00D74CE5"/>
    <w:rsid w:val="00D755A6"/>
    <w:rsid w:val="00D76EE0"/>
    <w:rsid w:val="00D7778E"/>
    <w:rsid w:val="00D87727"/>
    <w:rsid w:val="00D916B7"/>
    <w:rsid w:val="00D94146"/>
    <w:rsid w:val="00D943B6"/>
    <w:rsid w:val="00D94F0B"/>
    <w:rsid w:val="00DA00D9"/>
    <w:rsid w:val="00DA1C18"/>
    <w:rsid w:val="00DA1DCF"/>
    <w:rsid w:val="00DA7906"/>
    <w:rsid w:val="00DB147E"/>
    <w:rsid w:val="00DB4723"/>
    <w:rsid w:val="00DB5BEF"/>
    <w:rsid w:val="00DC18BA"/>
    <w:rsid w:val="00DC3015"/>
    <w:rsid w:val="00DC3763"/>
    <w:rsid w:val="00DC4D0D"/>
    <w:rsid w:val="00DC6415"/>
    <w:rsid w:val="00DC7198"/>
    <w:rsid w:val="00DD2EFB"/>
    <w:rsid w:val="00DD3C74"/>
    <w:rsid w:val="00DD4560"/>
    <w:rsid w:val="00DD593B"/>
    <w:rsid w:val="00DD68AA"/>
    <w:rsid w:val="00DD7A9E"/>
    <w:rsid w:val="00DE129F"/>
    <w:rsid w:val="00DE2D8E"/>
    <w:rsid w:val="00DF09B8"/>
    <w:rsid w:val="00DF1F4F"/>
    <w:rsid w:val="00DF289A"/>
    <w:rsid w:val="00DF4917"/>
    <w:rsid w:val="00DF5D1E"/>
    <w:rsid w:val="00E02F9B"/>
    <w:rsid w:val="00E030B5"/>
    <w:rsid w:val="00E07AC2"/>
    <w:rsid w:val="00E13EBB"/>
    <w:rsid w:val="00E13FAB"/>
    <w:rsid w:val="00E150E7"/>
    <w:rsid w:val="00E15623"/>
    <w:rsid w:val="00E17E90"/>
    <w:rsid w:val="00E244C3"/>
    <w:rsid w:val="00E2614F"/>
    <w:rsid w:val="00E27798"/>
    <w:rsid w:val="00E342DC"/>
    <w:rsid w:val="00E35346"/>
    <w:rsid w:val="00E36976"/>
    <w:rsid w:val="00E36C64"/>
    <w:rsid w:val="00E36D61"/>
    <w:rsid w:val="00E36DE2"/>
    <w:rsid w:val="00E37379"/>
    <w:rsid w:val="00E4293B"/>
    <w:rsid w:val="00E44D0E"/>
    <w:rsid w:val="00E465E7"/>
    <w:rsid w:val="00E468AB"/>
    <w:rsid w:val="00E5362B"/>
    <w:rsid w:val="00E65F72"/>
    <w:rsid w:val="00E66E54"/>
    <w:rsid w:val="00E70CC0"/>
    <w:rsid w:val="00E727F0"/>
    <w:rsid w:val="00E73B9B"/>
    <w:rsid w:val="00E74170"/>
    <w:rsid w:val="00E75FCD"/>
    <w:rsid w:val="00E772BF"/>
    <w:rsid w:val="00E80CC5"/>
    <w:rsid w:val="00E813AA"/>
    <w:rsid w:val="00E81788"/>
    <w:rsid w:val="00E8506F"/>
    <w:rsid w:val="00E86979"/>
    <w:rsid w:val="00E904D2"/>
    <w:rsid w:val="00E93412"/>
    <w:rsid w:val="00EA1DC7"/>
    <w:rsid w:val="00EA56C3"/>
    <w:rsid w:val="00EA652B"/>
    <w:rsid w:val="00EB0237"/>
    <w:rsid w:val="00EB2095"/>
    <w:rsid w:val="00EB281E"/>
    <w:rsid w:val="00EB375C"/>
    <w:rsid w:val="00EB7FF7"/>
    <w:rsid w:val="00EC2739"/>
    <w:rsid w:val="00EC4DDA"/>
    <w:rsid w:val="00EC4F37"/>
    <w:rsid w:val="00EC505A"/>
    <w:rsid w:val="00ED0678"/>
    <w:rsid w:val="00ED0C02"/>
    <w:rsid w:val="00ED18FB"/>
    <w:rsid w:val="00ED204C"/>
    <w:rsid w:val="00EE0855"/>
    <w:rsid w:val="00EE3991"/>
    <w:rsid w:val="00EE7560"/>
    <w:rsid w:val="00EE78A3"/>
    <w:rsid w:val="00EF0890"/>
    <w:rsid w:val="00EF23DA"/>
    <w:rsid w:val="00EF4C85"/>
    <w:rsid w:val="00EF539D"/>
    <w:rsid w:val="00EF53C3"/>
    <w:rsid w:val="00EF7143"/>
    <w:rsid w:val="00F02221"/>
    <w:rsid w:val="00F046A5"/>
    <w:rsid w:val="00F04CE3"/>
    <w:rsid w:val="00F10EE7"/>
    <w:rsid w:val="00F15F6C"/>
    <w:rsid w:val="00F17480"/>
    <w:rsid w:val="00F17F53"/>
    <w:rsid w:val="00F203E7"/>
    <w:rsid w:val="00F23A74"/>
    <w:rsid w:val="00F247D0"/>
    <w:rsid w:val="00F2618F"/>
    <w:rsid w:val="00F26619"/>
    <w:rsid w:val="00F301C3"/>
    <w:rsid w:val="00F30C05"/>
    <w:rsid w:val="00F31107"/>
    <w:rsid w:val="00F314CE"/>
    <w:rsid w:val="00F31E64"/>
    <w:rsid w:val="00F37614"/>
    <w:rsid w:val="00F403F1"/>
    <w:rsid w:val="00F50D63"/>
    <w:rsid w:val="00F514D7"/>
    <w:rsid w:val="00F52646"/>
    <w:rsid w:val="00F52B36"/>
    <w:rsid w:val="00F5379F"/>
    <w:rsid w:val="00F54B2D"/>
    <w:rsid w:val="00F54E0C"/>
    <w:rsid w:val="00F55F03"/>
    <w:rsid w:val="00F56CD4"/>
    <w:rsid w:val="00F607CC"/>
    <w:rsid w:val="00F609FD"/>
    <w:rsid w:val="00F62978"/>
    <w:rsid w:val="00F65D0A"/>
    <w:rsid w:val="00F66C32"/>
    <w:rsid w:val="00F70658"/>
    <w:rsid w:val="00F73419"/>
    <w:rsid w:val="00F7450E"/>
    <w:rsid w:val="00F74543"/>
    <w:rsid w:val="00F810B3"/>
    <w:rsid w:val="00F85496"/>
    <w:rsid w:val="00F86FFA"/>
    <w:rsid w:val="00F8723A"/>
    <w:rsid w:val="00F9598F"/>
    <w:rsid w:val="00FA080E"/>
    <w:rsid w:val="00FA24DA"/>
    <w:rsid w:val="00FA6D61"/>
    <w:rsid w:val="00FA79CF"/>
    <w:rsid w:val="00FB0974"/>
    <w:rsid w:val="00FB20D0"/>
    <w:rsid w:val="00FB27B0"/>
    <w:rsid w:val="00FB2FC8"/>
    <w:rsid w:val="00FB330A"/>
    <w:rsid w:val="00FB3913"/>
    <w:rsid w:val="00FC130C"/>
    <w:rsid w:val="00FC1895"/>
    <w:rsid w:val="00FC35FF"/>
    <w:rsid w:val="00FC37F0"/>
    <w:rsid w:val="00FC4281"/>
    <w:rsid w:val="00FC4B18"/>
    <w:rsid w:val="00FD6242"/>
    <w:rsid w:val="00FE06D2"/>
    <w:rsid w:val="00FE2300"/>
    <w:rsid w:val="00FE280E"/>
    <w:rsid w:val="00FE557E"/>
    <w:rsid w:val="00FE6CD4"/>
    <w:rsid w:val="00FF193D"/>
    <w:rsid w:val="00FF2925"/>
    <w:rsid w:val="00FF2FD6"/>
    <w:rsid w:val="00FF5ABB"/>
    <w:rsid w:val="00FF5D20"/>
    <w:rsid w:val="00FF7F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110DA8"/>
  <w15:chartTrackingRefBased/>
  <w15:docId w15:val="{A8F022CF-E0A0-794B-81D8-0C955F380A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F1828"/>
    <w:pPr>
      <w:spacing w:line="480" w:lineRule="auto"/>
    </w:pPr>
    <w:rPr>
      <w:rFonts w:ascii="Arial" w:hAnsi="Arial" w:cs="Arial"/>
    </w:rPr>
  </w:style>
  <w:style w:type="paragraph" w:styleId="Heading1">
    <w:name w:val="heading 1"/>
    <w:basedOn w:val="Normal"/>
    <w:next w:val="Normal"/>
    <w:link w:val="Heading1Char"/>
    <w:uiPriority w:val="9"/>
    <w:qFormat/>
    <w:rsid w:val="00FD6242"/>
    <w:pPr>
      <w:keepNext/>
      <w:keepLines/>
      <w:spacing w:before="240"/>
      <w:outlineLvl w:val="0"/>
    </w:pPr>
    <w:rPr>
      <w:rFonts w:eastAsiaTheme="majorEastAsia"/>
      <w:b/>
      <w:color w:val="000000" w:themeColor="text1"/>
      <w:sz w:val="32"/>
      <w:szCs w:val="28"/>
    </w:rPr>
  </w:style>
  <w:style w:type="paragraph" w:styleId="Heading2">
    <w:name w:val="heading 2"/>
    <w:basedOn w:val="Normal"/>
    <w:next w:val="Normal"/>
    <w:link w:val="Heading2Char"/>
    <w:uiPriority w:val="9"/>
    <w:unhideWhenUsed/>
    <w:qFormat/>
    <w:rsid w:val="00FD6242"/>
    <w:pPr>
      <w:keepNext/>
      <w:keepLines/>
      <w:spacing w:before="40"/>
      <w:outlineLvl w:val="1"/>
    </w:pPr>
    <w:rPr>
      <w:rFonts w:eastAsiaTheme="majorEastAsia"/>
      <w:b/>
      <w:color w:val="000000" w:themeColor="text1"/>
    </w:rPr>
  </w:style>
  <w:style w:type="paragraph" w:styleId="Heading3">
    <w:name w:val="heading 3"/>
    <w:basedOn w:val="Normal"/>
    <w:next w:val="Normal"/>
    <w:link w:val="Heading3Char"/>
    <w:uiPriority w:val="9"/>
    <w:unhideWhenUsed/>
    <w:qFormat/>
    <w:rsid w:val="00C37484"/>
    <w:pPr>
      <w:keepNext/>
      <w:keepLines/>
      <w:spacing w:before="40"/>
      <w:outlineLvl w:val="2"/>
    </w:pPr>
    <w:rPr>
      <w:rFonts w:eastAsiaTheme="majorEastAsia"/>
      <w:i/>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00CBB"/>
    <w:pPr>
      <w:contextualSpacing/>
    </w:pPr>
    <w:rPr>
      <w:rFonts w:eastAsiaTheme="majorEastAsia"/>
      <w:spacing w:val="-10"/>
      <w:kern w:val="28"/>
      <w:sz w:val="36"/>
      <w:szCs w:val="36"/>
    </w:rPr>
  </w:style>
  <w:style w:type="character" w:customStyle="1" w:styleId="TitleChar">
    <w:name w:val="Title Char"/>
    <w:basedOn w:val="DefaultParagraphFont"/>
    <w:link w:val="Title"/>
    <w:uiPriority w:val="10"/>
    <w:rsid w:val="00D00CBB"/>
    <w:rPr>
      <w:rFonts w:ascii="Arial" w:eastAsiaTheme="majorEastAsia" w:hAnsi="Arial" w:cs="Arial"/>
      <w:spacing w:val="-10"/>
      <w:kern w:val="28"/>
      <w:sz w:val="36"/>
      <w:szCs w:val="36"/>
    </w:rPr>
  </w:style>
  <w:style w:type="character" w:customStyle="1" w:styleId="Heading1Char">
    <w:name w:val="Heading 1 Char"/>
    <w:basedOn w:val="DefaultParagraphFont"/>
    <w:link w:val="Heading1"/>
    <w:uiPriority w:val="9"/>
    <w:rsid w:val="00FD6242"/>
    <w:rPr>
      <w:rFonts w:ascii="Arial" w:eastAsiaTheme="majorEastAsia" w:hAnsi="Arial" w:cs="Arial"/>
      <w:b/>
      <w:color w:val="000000" w:themeColor="text1"/>
      <w:sz w:val="32"/>
      <w:szCs w:val="28"/>
    </w:rPr>
  </w:style>
  <w:style w:type="character" w:customStyle="1" w:styleId="Heading2Char">
    <w:name w:val="Heading 2 Char"/>
    <w:basedOn w:val="DefaultParagraphFont"/>
    <w:link w:val="Heading2"/>
    <w:uiPriority w:val="9"/>
    <w:rsid w:val="00FD6242"/>
    <w:rPr>
      <w:rFonts w:ascii="Arial" w:eastAsiaTheme="majorEastAsia" w:hAnsi="Arial" w:cs="Arial"/>
      <w:b/>
      <w:color w:val="000000" w:themeColor="text1"/>
    </w:rPr>
  </w:style>
  <w:style w:type="character" w:styleId="CommentReference">
    <w:name w:val="annotation reference"/>
    <w:basedOn w:val="DefaultParagraphFont"/>
    <w:uiPriority w:val="99"/>
    <w:semiHidden/>
    <w:unhideWhenUsed/>
    <w:rsid w:val="00F50D63"/>
    <w:rPr>
      <w:sz w:val="16"/>
      <w:szCs w:val="16"/>
    </w:rPr>
  </w:style>
  <w:style w:type="paragraph" w:styleId="CommentText">
    <w:name w:val="annotation text"/>
    <w:basedOn w:val="Normal"/>
    <w:link w:val="CommentTextChar"/>
    <w:uiPriority w:val="99"/>
    <w:unhideWhenUsed/>
    <w:rsid w:val="00F50D63"/>
    <w:pPr>
      <w:spacing w:line="240" w:lineRule="auto"/>
    </w:pPr>
    <w:rPr>
      <w:sz w:val="20"/>
      <w:szCs w:val="20"/>
    </w:rPr>
  </w:style>
  <w:style w:type="character" w:customStyle="1" w:styleId="CommentTextChar">
    <w:name w:val="Comment Text Char"/>
    <w:basedOn w:val="DefaultParagraphFont"/>
    <w:link w:val="CommentText"/>
    <w:uiPriority w:val="99"/>
    <w:rsid w:val="00F50D63"/>
    <w:rPr>
      <w:rFonts w:ascii="Arial" w:hAnsi="Arial" w:cs="Arial"/>
      <w:sz w:val="20"/>
      <w:szCs w:val="20"/>
    </w:rPr>
  </w:style>
  <w:style w:type="paragraph" w:styleId="CommentSubject">
    <w:name w:val="annotation subject"/>
    <w:basedOn w:val="CommentText"/>
    <w:next w:val="CommentText"/>
    <w:link w:val="CommentSubjectChar"/>
    <w:uiPriority w:val="99"/>
    <w:semiHidden/>
    <w:unhideWhenUsed/>
    <w:rsid w:val="00F50D63"/>
    <w:rPr>
      <w:b/>
      <w:bCs/>
    </w:rPr>
  </w:style>
  <w:style w:type="character" w:customStyle="1" w:styleId="CommentSubjectChar">
    <w:name w:val="Comment Subject Char"/>
    <w:basedOn w:val="CommentTextChar"/>
    <w:link w:val="CommentSubject"/>
    <w:uiPriority w:val="99"/>
    <w:semiHidden/>
    <w:rsid w:val="00F50D63"/>
    <w:rPr>
      <w:rFonts w:ascii="Arial" w:hAnsi="Arial" w:cs="Arial"/>
      <w:b/>
      <w:bCs/>
      <w:sz w:val="20"/>
      <w:szCs w:val="20"/>
    </w:rPr>
  </w:style>
  <w:style w:type="paragraph" w:styleId="BalloonText">
    <w:name w:val="Balloon Text"/>
    <w:basedOn w:val="Normal"/>
    <w:link w:val="BalloonTextChar"/>
    <w:uiPriority w:val="99"/>
    <w:semiHidden/>
    <w:unhideWhenUsed/>
    <w:rsid w:val="00F50D63"/>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50D63"/>
    <w:rPr>
      <w:rFonts w:ascii="Times New Roman" w:hAnsi="Times New Roman" w:cs="Times New Roman"/>
      <w:sz w:val="18"/>
      <w:szCs w:val="18"/>
    </w:rPr>
  </w:style>
  <w:style w:type="character" w:customStyle="1" w:styleId="Heading3Char">
    <w:name w:val="Heading 3 Char"/>
    <w:basedOn w:val="DefaultParagraphFont"/>
    <w:link w:val="Heading3"/>
    <w:uiPriority w:val="9"/>
    <w:rsid w:val="00C37484"/>
    <w:rPr>
      <w:rFonts w:ascii="Arial" w:eastAsiaTheme="majorEastAsia" w:hAnsi="Arial" w:cs="Arial"/>
      <w:i/>
      <w:color w:val="000000" w:themeColor="text1"/>
    </w:rPr>
  </w:style>
  <w:style w:type="paragraph" w:styleId="Footer">
    <w:name w:val="footer"/>
    <w:basedOn w:val="Normal"/>
    <w:link w:val="FooterChar"/>
    <w:uiPriority w:val="99"/>
    <w:unhideWhenUsed/>
    <w:rsid w:val="00BB30EE"/>
    <w:pPr>
      <w:tabs>
        <w:tab w:val="center" w:pos="4680"/>
        <w:tab w:val="right" w:pos="9360"/>
      </w:tabs>
      <w:spacing w:line="240" w:lineRule="auto"/>
    </w:pPr>
  </w:style>
  <w:style w:type="character" w:customStyle="1" w:styleId="FooterChar">
    <w:name w:val="Footer Char"/>
    <w:basedOn w:val="DefaultParagraphFont"/>
    <w:link w:val="Footer"/>
    <w:uiPriority w:val="99"/>
    <w:rsid w:val="00BB30EE"/>
    <w:rPr>
      <w:rFonts w:ascii="Arial" w:hAnsi="Arial" w:cs="Arial"/>
    </w:rPr>
  </w:style>
  <w:style w:type="character" w:styleId="PageNumber">
    <w:name w:val="page number"/>
    <w:basedOn w:val="DefaultParagraphFont"/>
    <w:uiPriority w:val="99"/>
    <w:semiHidden/>
    <w:unhideWhenUsed/>
    <w:rsid w:val="00BB30EE"/>
  </w:style>
  <w:style w:type="character" w:styleId="LineNumber">
    <w:name w:val="line number"/>
    <w:basedOn w:val="DefaultParagraphFont"/>
    <w:uiPriority w:val="99"/>
    <w:semiHidden/>
    <w:unhideWhenUsed/>
    <w:rsid w:val="00BB30EE"/>
  </w:style>
  <w:style w:type="character" w:styleId="Hyperlink">
    <w:name w:val="Hyperlink"/>
    <w:basedOn w:val="DefaultParagraphFont"/>
    <w:uiPriority w:val="99"/>
    <w:unhideWhenUsed/>
    <w:rsid w:val="00060BCB"/>
    <w:rPr>
      <w:color w:val="0563C1" w:themeColor="hyperlink"/>
      <w:u w:val="single"/>
    </w:rPr>
  </w:style>
  <w:style w:type="paragraph" w:customStyle="1" w:styleId="EndNoteBibliographyTitle">
    <w:name w:val="EndNote Bibliography Title"/>
    <w:basedOn w:val="Normal"/>
    <w:link w:val="EndNoteBibliographyTitleChar"/>
    <w:rsid w:val="0091635F"/>
    <w:pPr>
      <w:jc w:val="center"/>
    </w:pPr>
    <w:rPr>
      <w:rFonts w:ascii="Times New Roman" w:hAnsi="Times New Roman" w:cs="Times New Roman"/>
    </w:rPr>
  </w:style>
  <w:style w:type="character" w:customStyle="1" w:styleId="EndNoteBibliographyTitleChar">
    <w:name w:val="EndNote Bibliography Title Char"/>
    <w:basedOn w:val="DefaultParagraphFont"/>
    <w:link w:val="EndNoteBibliographyTitle"/>
    <w:rsid w:val="0091635F"/>
    <w:rPr>
      <w:rFonts w:ascii="Times New Roman" w:hAnsi="Times New Roman" w:cs="Times New Roman"/>
    </w:rPr>
  </w:style>
  <w:style w:type="paragraph" w:customStyle="1" w:styleId="EndNoteBibliography">
    <w:name w:val="EndNote Bibliography"/>
    <w:basedOn w:val="Normal"/>
    <w:link w:val="EndNoteBibliographyChar"/>
    <w:rsid w:val="0091635F"/>
    <w:rPr>
      <w:rFonts w:ascii="Times New Roman" w:hAnsi="Times New Roman" w:cs="Times New Roman"/>
    </w:rPr>
  </w:style>
  <w:style w:type="character" w:customStyle="1" w:styleId="EndNoteBibliographyChar">
    <w:name w:val="EndNote Bibliography Char"/>
    <w:basedOn w:val="DefaultParagraphFont"/>
    <w:link w:val="EndNoteBibliography"/>
    <w:rsid w:val="0091635F"/>
    <w:rPr>
      <w:rFonts w:ascii="Times New Roman" w:hAnsi="Times New Roman" w:cs="Times New Roman"/>
    </w:rPr>
  </w:style>
  <w:style w:type="character" w:customStyle="1" w:styleId="UnresolvedMention1">
    <w:name w:val="Unresolved Mention1"/>
    <w:basedOn w:val="DefaultParagraphFont"/>
    <w:uiPriority w:val="99"/>
    <w:semiHidden/>
    <w:unhideWhenUsed/>
    <w:rsid w:val="00516A71"/>
    <w:rPr>
      <w:color w:val="605E5C"/>
      <w:shd w:val="clear" w:color="auto" w:fill="E1DFDD"/>
    </w:rPr>
  </w:style>
  <w:style w:type="table" w:styleId="TableGrid">
    <w:name w:val="Table Grid"/>
    <w:basedOn w:val="TableNormal"/>
    <w:uiPriority w:val="39"/>
    <w:rsid w:val="009C33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611F45"/>
    <w:pPr>
      <w:spacing w:line="240" w:lineRule="auto"/>
    </w:pPr>
    <w:rPr>
      <w:rFonts w:ascii="Calibri" w:hAnsi="Calibri" w:cstheme="minorBidi"/>
      <w:sz w:val="22"/>
      <w:szCs w:val="21"/>
    </w:rPr>
  </w:style>
  <w:style w:type="character" w:customStyle="1" w:styleId="PlainTextChar">
    <w:name w:val="Plain Text Char"/>
    <w:basedOn w:val="DefaultParagraphFont"/>
    <w:link w:val="PlainText"/>
    <w:uiPriority w:val="99"/>
    <w:rsid w:val="00611F45"/>
    <w:rPr>
      <w:rFonts w:ascii="Calibri" w:hAnsi="Calibri"/>
      <w:sz w:val="22"/>
      <w:szCs w:val="21"/>
    </w:rPr>
  </w:style>
  <w:style w:type="paragraph" w:styleId="NoSpacing">
    <w:name w:val="No Spacing"/>
    <w:uiPriority w:val="1"/>
    <w:qFormat/>
    <w:rsid w:val="00C62B5C"/>
    <w:rPr>
      <w:sz w:val="22"/>
      <w:szCs w:val="22"/>
    </w:rPr>
  </w:style>
  <w:style w:type="paragraph" w:styleId="Caption">
    <w:name w:val="caption"/>
    <w:basedOn w:val="Normal"/>
    <w:next w:val="Normal"/>
    <w:uiPriority w:val="35"/>
    <w:unhideWhenUsed/>
    <w:qFormat/>
    <w:rsid w:val="00C62B5C"/>
    <w:pPr>
      <w:spacing w:after="200" w:line="240" w:lineRule="auto"/>
    </w:pPr>
    <w:rPr>
      <w:rFonts w:asciiTheme="minorHAnsi" w:hAnsiTheme="minorHAnsi" w:cstheme="minorBidi"/>
      <w:i/>
      <w:iCs/>
      <w:color w:val="44546A" w:themeColor="text2"/>
      <w:sz w:val="18"/>
      <w:szCs w:val="18"/>
    </w:rPr>
  </w:style>
  <w:style w:type="paragraph" w:styleId="FootnoteText">
    <w:name w:val="footnote text"/>
    <w:basedOn w:val="Normal"/>
    <w:link w:val="FootnoteTextChar"/>
    <w:uiPriority w:val="99"/>
    <w:semiHidden/>
    <w:unhideWhenUsed/>
    <w:rsid w:val="00C62B5C"/>
    <w:pPr>
      <w:spacing w:line="240" w:lineRule="auto"/>
    </w:pPr>
    <w:rPr>
      <w:rFonts w:ascii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C62B5C"/>
    <w:rPr>
      <w:sz w:val="20"/>
      <w:szCs w:val="20"/>
    </w:rPr>
  </w:style>
  <w:style w:type="character" w:styleId="FootnoteReference">
    <w:name w:val="footnote reference"/>
    <w:basedOn w:val="DefaultParagraphFont"/>
    <w:uiPriority w:val="99"/>
    <w:semiHidden/>
    <w:unhideWhenUsed/>
    <w:rsid w:val="00C62B5C"/>
    <w:rPr>
      <w:vertAlign w:val="superscript"/>
    </w:rPr>
  </w:style>
  <w:style w:type="paragraph" w:styleId="Revision">
    <w:name w:val="Revision"/>
    <w:hidden/>
    <w:uiPriority w:val="99"/>
    <w:semiHidden/>
    <w:rsid w:val="0057433E"/>
    <w:rPr>
      <w:rFonts w:ascii="Arial" w:hAnsi="Arial" w:cs="Arial"/>
    </w:rPr>
  </w:style>
  <w:style w:type="character" w:customStyle="1" w:styleId="UnresolvedMention2">
    <w:name w:val="Unresolved Mention2"/>
    <w:basedOn w:val="DefaultParagraphFont"/>
    <w:uiPriority w:val="99"/>
    <w:semiHidden/>
    <w:unhideWhenUsed/>
    <w:rsid w:val="00D321BE"/>
    <w:rPr>
      <w:color w:val="605E5C"/>
      <w:shd w:val="clear" w:color="auto" w:fill="E1DFDD"/>
    </w:rPr>
  </w:style>
  <w:style w:type="paragraph" w:styleId="NormalWeb">
    <w:name w:val="Normal (Web)"/>
    <w:basedOn w:val="Normal"/>
    <w:uiPriority w:val="99"/>
    <w:unhideWhenUsed/>
    <w:rsid w:val="00682150"/>
    <w:pPr>
      <w:spacing w:before="100" w:beforeAutospacing="1" w:after="100" w:afterAutospacing="1" w:line="240" w:lineRule="auto"/>
    </w:pPr>
    <w:rPr>
      <w:rFonts w:ascii="Times New Roman" w:eastAsia="Times New Roman" w:hAnsi="Times New Roman" w:cs="Times New Roman"/>
    </w:rPr>
  </w:style>
  <w:style w:type="character" w:styleId="HTMLCode">
    <w:name w:val="HTML Code"/>
    <w:basedOn w:val="DefaultParagraphFont"/>
    <w:uiPriority w:val="99"/>
    <w:semiHidden/>
    <w:unhideWhenUsed/>
    <w:rsid w:val="00682150"/>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677FA5"/>
    <w:rPr>
      <w:color w:val="954F72" w:themeColor="followedHyperlink"/>
      <w:u w:val="single"/>
    </w:rPr>
  </w:style>
  <w:style w:type="character" w:customStyle="1" w:styleId="et2ym">
    <w:name w:val="et2ym"/>
    <w:basedOn w:val="DefaultParagraphFont"/>
    <w:rsid w:val="00C75575"/>
  </w:style>
  <w:style w:type="character" w:customStyle="1" w:styleId="UnresolvedMention3">
    <w:name w:val="Unresolved Mention3"/>
    <w:basedOn w:val="DefaultParagraphFont"/>
    <w:uiPriority w:val="99"/>
    <w:semiHidden/>
    <w:unhideWhenUsed/>
    <w:rsid w:val="009D5E3E"/>
    <w:rPr>
      <w:color w:val="605E5C"/>
      <w:shd w:val="clear" w:color="auto" w:fill="E1DFDD"/>
    </w:rPr>
  </w:style>
  <w:style w:type="paragraph" w:styleId="Header">
    <w:name w:val="header"/>
    <w:basedOn w:val="Normal"/>
    <w:link w:val="HeaderChar"/>
    <w:uiPriority w:val="99"/>
    <w:unhideWhenUsed/>
    <w:rsid w:val="00DD2EFB"/>
    <w:pPr>
      <w:tabs>
        <w:tab w:val="center" w:pos="4680"/>
        <w:tab w:val="right" w:pos="9360"/>
      </w:tabs>
      <w:spacing w:line="240" w:lineRule="auto"/>
    </w:pPr>
  </w:style>
  <w:style w:type="character" w:customStyle="1" w:styleId="HeaderChar">
    <w:name w:val="Header Char"/>
    <w:basedOn w:val="DefaultParagraphFont"/>
    <w:link w:val="Header"/>
    <w:uiPriority w:val="99"/>
    <w:rsid w:val="00DD2EFB"/>
    <w:rPr>
      <w:rFonts w:ascii="Arial" w:hAnsi="Arial" w:cs="Arial"/>
    </w:rPr>
  </w:style>
  <w:style w:type="character" w:customStyle="1" w:styleId="UnresolvedMention4">
    <w:name w:val="Unresolved Mention4"/>
    <w:basedOn w:val="DefaultParagraphFont"/>
    <w:uiPriority w:val="99"/>
    <w:semiHidden/>
    <w:unhideWhenUsed/>
    <w:rsid w:val="00D25838"/>
    <w:rPr>
      <w:color w:val="605E5C"/>
      <w:shd w:val="clear" w:color="auto" w:fill="E1DFDD"/>
    </w:rPr>
  </w:style>
  <w:style w:type="paragraph" w:styleId="ListParagraph">
    <w:name w:val="List Paragraph"/>
    <w:basedOn w:val="Normal"/>
    <w:uiPriority w:val="34"/>
    <w:qFormat/>
    <w:rsid w:val="00B16DDD"/>
    <w:pPr>
      <w:ind w:left="720"/>
      <w:contextualSpacing/>
    </w:pPr>
  </w:style>
  <w:style w:type="character" w:customStyle="1" w:styleId="UnresolvedMention5">
    <w:name w:val="Unresolved Mention5"/>
    <w:basedOn w:val="DefaultParagraphFont"/>
    <w:uiPriority w:val="99"/>
    <w:semiHidden/>
    <w:unhideWhenUsed/>
    <w:rsid w:val="001741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92750">
      <w:bodyDiv w:val="1"/>
      <w:marLeft w:val="0"/>
      <w:marRight w:val="0"/>
      <w:marTop w:val="0"/>
      <w:marBottom w:val="0"/>
      <w:divBdr>
        <w:top w:val="none" w:sz="0" w:space="0" w:color="auto"/>
        <w:left w:val="none" w:sz="0" w:space="0" w:color="auto"/>
        <w:bottom w:val="none" w:sz="0" w:space="0" w:color="auto"/>
        <w:right w:val="none" w:sz="0" w:space="0" w:color="auto"/>
      </w:divBdr>
    </w:div>
    <w:div w:id="102307561">
      <w:bodyDiv w:val="1"/>
      <w:marLeft w:val="0"/>
      <w:marRight w:val="0"/>
      <w:marTop w:val="0"/>
      <w:marBottom w:val="0"/>
      <w:divBdr>
        <w:top w:val="none" w:sz="0" w:space="0" w:color="auto"/>
        <w:left w:val="none" w:sz="0" w:space="0" w:color="auto"/>
        <w:bottom w:val="none" w:sz="0" w:space="0" w:color="auto"/>
        <w:right w:val="none" w:sz="0" w:space="0" w:color="auto"/>
      </w:divBdr>
      <w:divsChild>
        <w:div w:id="1281912903">
          <w:blockQuote w:val="1"/>
          <w:marLeft w:val="0"/>
          <w:marRight w:val="0"/>
          <w:marTop w:val="300"/>
          <w:marBottom w:val="300"/>
          <w:divBdr>
            <w:top w:val="none" w:sz="0" w:space="0" w:color="auto"/>
            <w:left w:val="none" w:sz="0" w:space="0" w:color="auto"/>
            <w:bottom w:val="none" w:sz="0" w:space="0" w:color="auto"/>
            <w:right w:val="none" w:sz="0" w:space="0" w:color="auto"/>
          </w:divBdr>
        </w:div>
      </w:divsChild>
    </w:div>
    <w:div w:id="144706461">
      <w:bodyDiv w:val="1"/>
      <w:marLeft w:val="0"/>
      <w:marRight w:val="0"/>
      <w:marTop w:val="0"/>
      <w:marBottom w:val="0"/>
      <w:divBdr>
        <w:top w:val="none" w:sz="0" w:space="0" w:color="auto"/>
        <w:left w:val="none" w:sz="0" w:space="0" w:color="auto"/>
        <w:bottom w:val="none" w:sz="0" w:space="0" w:color="auto"/>
        <w:right w:val="none" w:sz="0" w:space="0" w:color="auto"/>
      </w:divBdr>
    </w:div>
    <w:div w:id="726345086">
      <w:bodyDiv w:val="1"/>
      <w:marLeft w:val="0"/>
      <w:marRight w:val="0"/>
      <w:marTop w:val="0"/>
      <w:marBottom w:val="0"/>
      <w:divBdr>
        <w:top w:val="none" w:sz="0" w:space="0" w:color="auto"/>
        <w:left w:val="none" w:sz="0" w:space="0" w:color="auto"/>
        <w:bottom w:val="none" w:sz="0" w:space="0" w:color="auto"/>
        <w:right w:val="none" w:sz="0" w:space="0" w:color="auto"/>
      </w:divBdr>
    </w:div>
    <w:div w:id="1170945294">
      <w:bodyDiv w:val="1"/>
      <w:marLeft w:val="0"/>
      <w:marRight w:val="0"/>
      <w:marTop w:val="0"/>
      <w:marBottom w:val="0"/>
      <w:divBdr>
        <w:top w:val="none" w:sz="0" w:space="0" w:color="auto"/>
        <w:left w:val="none" w:sz="0" w:space="0" w:color="auto"/>
        <w:bottom w:val="none" w:sz="0" w:space="0" w:color="auto"/>
        <w:right w:val="none" w:sz="0" w:space="0" w:color="auto"/>
      </w:divBdr>
    </w:div>
    <w:div w:id="1206019677">
      <w:bodyDiv w:val="1"/>
      <w:marLeft w:val="0"/>
      <w:marRight w:val="0"/>
      <w:marTop w:val="0"/>
      <w:marBottom w:val="0"/>
      <w:divBdr>
        <w:top w:val="none" w:sz="0" w:space="0" w:color="auto"/>
        <w:left w:val="none" w:sz="0" w:space="0" w:color="auto"/>
        <w:bottom w:val="none" w:sz="0" w:space="0" w:color="auto"/>
        <w:right w:val="none" w:sz="0" w:space="0" w:color="auto"/>
      </w:divBdr>
    </w:div>
    <w:div w:id="1511330468">
      <w:bodyDiv w:val="1"/>
      <w:marLeft w:val="0"/>
      <w:marRight w:val="0"/>
      <w:marTop w:val="0"/>
      <w:marBottom w:val="0"/>
      <w:divBdr>
        <w:top w:val="none" w:sz="0" w:space="0" w:color="auto"/>
        <w:left w:val="none" w:sz="0" w:space="0" w:color="auto"/>
        <w:bottom w:val="none" w:sz="0" w:space="0" w:color="auto"/>
        <w:right w:val="none" w:sz="0" w:space="0" w:color="auto"/>
      </w:divBdr>
    </w:div>
    <w:div w:id="1729646276">
      <w:bodyDiv w:val="1"/>
      <w:marLeft w:val="0"/>
      <w:marRight w:val="0"/>
      <w:marTop w:val="0"/>
      <w:marBottom w:val="0"/>
      <w:divBdr>
        <w:top w:val="none" w:sz="0" w:space="0" w:color="auto"/>
        <w:left w:val="none" w:sz="0" w:space="0" w:color="auto"/>
        <w:bottom w:val="none" w:sz="0" w:space="0" w:color="auto"/>
        <w:right w:val="none" w:sz="0" w:space="0" w:color="auto"/>
      </w:divBdr>
    </w:div>
    <w:div w:id="2094082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R-project.org/" TargetMode="External"/><Relationship Id="rId17" Type="http://schemas.openxmlformats.org/officeDocument/2006/relationships/image" Target="media/image1.tiff"/><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estpointmath.shinyapps.io/KidsStep/" TargetMode="External"/><Relationship Id="rId5" Type="http://schemas.openxmlformats.org/officeDocument/2006/relationships/webSettings" Target="webSettings.xml"/><Relationship Id="rId15" Type="http://schemas.openxmlformats.org/officeDocument/2006/relationships/footer" Target="footer2.xml"/><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Hos13</b:Tag>
    <b:SourceType>Book</b:SourceType>
    <b:Guid>{659811D2-3031-4EB4-8EF5-DEB1B0179122}</b:Guid>
    <b:Author>
      <b:Author>
        <b:NameList>
          <b:Person>
            <b:Last>Hosmer</b:Last>
            <b:First>David</b:First>
            <b:Middle>W</b:Middle>
          </b:Person>
          <b:Person>
            <b:Last>Lemeshow</b:Last>
            <b:First>Stanley</b:First>
          </b:Person>
          <b:Person>
            <b:Last>Sturdivant</b:Last>
            <b:First>Rodney</b:First>
            <b:Middle>X</b:Middle>
          </b:Person>
        </b:NameList>
      </b:Author>
    </b:Author>
    <b:Title>Applied Logistic Regression</b:Title>
    <b:Year>2013</b:Year>
    <b:City>Hoboken, New Jersey</b:City>
    <b:Publisher>Wiley</b:Publisher>
    <b:Edition>3</b:Edition>
    <b:RefOrder>1</b:RefOrder>
  </b:Source>
</b:Sources>
</file>

<file path=customXml/itemProps1.xml><?xml version="1.0" encoding="utf-8"?>
<ds:datastoreItem xmlns:ds="http://schemas.openxmlformats.org/officeDocument/2006/customXml" ds:itemID="{F2744762-942A-41B7-8DF3-BF9B30D9D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Pages>
  <Words>6211</Words>
  <Characters>35403</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Elroy Aguiar</dc:creator>
  <cp:keywords/>
  <dc:description/>
  <cp:lastModifiedBy>Pleuss, James D MAJ  MIL USA USMA</cp:lastModifiedBy>
  <cp:revision>2</cp:revision>
  <dcterms:created xsi:type="dcterms:W3CDTF">2019-09-12T13:07:00Z</dcterms:created>
  <dcterms:modified xsi:type="dcterms:W3CDTF">2019-09-12T13:07:00Z</dcterms:modified>
</cp:coreProperties>
</file>